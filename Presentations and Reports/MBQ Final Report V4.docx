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Habitat Suitability Index Model</w:t>
      </w:r>
      <w:r w:rsidR="006D1A32">
        <w:rPr>
          <w:sz w:val="28"/>
          <w:szCs w:val="28"/>
        </w:rPr>
        <w:t>s</w:t>
      </w:r>
      <w:r>
        <w:rPr>
          <w:sz w:val="28"/>
          <w:szCs w:val="28"/>
        </w:rPr>
        <w:t xml:space="preserve">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r>
        <w:rPr>
          <w:sz w:val="24"/>
          <w:szCs w:val="24"/>
        </w:rPr>
        <w:t>Draft 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r>
      <w:r w:rsidR="000526D3">
        <w:t>Captive birds have been released repeatedly over t</w:t>
      </w:r>
      <w:r w:rsidRPr="00EA17B5">
        <w:t>he last four decades</w:t>
      </w:r>
      <w:r w:rsidR="000526D3">
        <w:t xml:space="preserve">, but these </w:t>
      </w:r>
      <w:r w:rsidRPr="00EA17B5">
        <w:t xml:space="preserve">recovery efforts have </w:t>
      </w:r>
      <w:r w:rsidR="00DA2022">
        <w:t>had</w:t>
      </w:r>
      <w:r w:rsidRPr="00EA17B5">
        <w:t xml:space="preserve"> </w:t>
      </w:r>
      <w:r w:rsidR="000526D3">
        <w:t>little or no lasting</w:t>
      </w:r>
      <w:r w:rsidR="000526D3" w:rsidRPr="00EA17B5">
        <w:t xml:space="preserve"> </w:t>
      </w:r>
      <w:r w:rsidRPr="00EA17B5">
        <w:t>success. The sole population in the U.S. (at BANWR) required annual supplementation of captive-reared individuals. The sole wild population in Mexico</w:t>
      </w:r>
      <w:r w:rsidR="00785506">
        <w:t>:</w:t>
      </w:r>
      <w:r w:rsidRPr="00EA17B5">
        <w:t xml:space="preserve"> </w:t>
      </w:r>
      <w:r w:rsidR="00D62C32">
        <w:t xml:space="preserve">1) </w:t>
      </w:r>
      <w:r w:rsidR="00E07C13">
        <w:t xml:space="preserve">is </w:t>
      </w:r>
      <w:r w:rsidR="009904D8">
        <w:t>small,</w:t>
      </w:r>
      <w:r w:rsidR="00DA2022">
        <w:t xml:space="preserve"> and </w:t>
      </w:r>
      <w:r w:rsidR="00E07C13">
        <w:t xml:space="preserve">may already be </w:t>
      </w:r>
      <w:r w:rsidR="00DA2022">
        <w:t>extirpated</w:t>
      </w:r>
      <w:r w:rsidR="000526D3">
        <w:t>;</w:t>
      </w:r>
      <w:r w:rsidR="009904D8">
        <w:t xml:space="preserve"> 2) </w:t>
      </w:r>
      <w:r w:rsidR="00E07C13">
        <w:t xml:space="preserve">is </w:t>
      </w:r>
      <w:r w:rsidR="009904D8">
        <w:t xml:space="preserve">adversely affected by </w:t>
      </w:r>
      <w:r w:rsidRPr="00EA17B5">
        <w:t>livestock</w:t>
      </w:r>
      <w:r w:rsidR="009904D8">
        <w:t xml:space="preserve"> </w:t>
      </w:r>
      <w:r w:rsidR="00E07C13">
        <w:t xml:space="preserve">grazing </w:t>
      </w:r>
      <w:r w:rsidR="009904D8">
        <w:t xml:space="preserve">and planting of </w:t>
      </w:r>
      <w:proofErr w:type="spellStart"/>
      <w:r w:rsidR="009904D8">
        <w:t>buffelgrass</w:t>
      </w:r>
      <w:proofErr w:type="spellEnd"/>
      <w:r w:rsidR="00E07C13">
        <w:t xml:space="preserve"> (</w:t>
      </w:r>
      <w:proofErr w:type="spellStart"/>
      <w:r w:rsidR="00E07C13" w:rsidRPr="00F93250">
        <w:rPr>
          <w:i/>
        </w:rPr>
        <w:t>Pennisetum</w:t>
      </w:r>
      <w:proofErr w:type="spellEnd"/>
      <w:r w:rsidR="00E07C13" w:rsidRPr="00F93250">
        <w:rPr>
          <w:i/>
        </w:rPr>
        <w:t xml:space="preserve"> </w:t>
      </w:r>
      <w:proofErr w:type="spellStart"/>
      <w:r w:rsidR="00E07C13" w:rsidRPr="00F93250">
        <w:rPr>
          <w:i/>
        </w:rPr>
        <w:t>ciliare</w:t>
      </w:r>
      <w:proofErr w:type="spellEnd"/>
      <w:r w:rsidR="00E07C13">
        <w:t>);</w:t>
      </w:r>
      <w:r w:rsidRPr="00EA17B5">
        <w:t xml:space="preserve"> and </w:t>
      </w:r>
      <w:r w:rsidR="009904D8">
        <w:t>3)</w:t>
      </w:r>
      <w:r w:rsidR="00E07C13">
        <w:t xml:space="preserve"> will</w:t>
      </w:r>
      <w:r w:rsidR="009904D8">
        <w:t xml:space="preserve"> likely </w:t>
      </w:r>
      <w:r w:rsidR="00E07C13">
        <w:t>be extirpated soon without</w:t>
      </w:r>
      <w:r w:rsidR="009904D8">
        <w:t xml:space="preserve"> more intensive</w:t>
      </w:r>
      <w:r w:rsidRPr="00EA17B5">
        <w:t xml:space="preserve"> management efforts. </w:t>
      </w:r>
      <w:r w:rsidR="00323F83">
        <w:t>T</w:t>
      </w:r>
      <w:r w:rsidRPr="00EA17B5">
        <w:t xml:space="preserve">he </w:t>
      </w:r>
      <w:r w:rsidR="00DA2022">
        <w:t xml:space="preserve">Masked Bobwhite </w:t>
      </w:r>
      <w:r w:rsidRPr="00EA17B5">
        <w:t>Recovery Plan</w:t>
      </w:r>
      <w:r w:rsidR="00E07C13">
        <w:t xml:space="preserve"> (U.S. Fish and Wildlife Service 1995)</w:t>
      </w:r>
      <w:r w:rsidRPr="00EA17B5">
        <w:t xml:space="preserve"> </w:t>
      </w:r>
      <w:r w:rsidR="00DA2022">
        <w:t>suggests</w:t>
      </w:r>
      <w:r w:rsidRPr="00EA17B5">
        <w:t xml:space="preserve"> a habitat suitability analysis to guide habitat management and bobwhite reintroduction efforts in the U.S. and Mexico. </w:t>
      </w:r>
      <w:r w:rsidR="00B7404B">
        <w:t>The success of m</w:t>
      </w:r>
      <w:r w:rsidR="00AB065F">
        <w:t>asked bobwhite</w:t>
      </w:r>
      <w:r w:rsidRPr="00EA17B5">
        <w:t xml:space="preserve"> recovery </w:t>
      </w:r>
      <w:r w:rsidR="00B7404B">
        <w:t>may</w:t>
      </w:r>
      <w:r w:rsidRPr="00EA17B5">
        <w:t xml:space="preserve"> depend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 xml:space="preserve">Moreover, </w:t>
      </w:r>
      <w:r w:rsidR="00B7404B">
        <w:t xml:space="preserve">making inferences regarding </w:t>
      </w:r>
      <w:r w:rsidR="00CA0590">
        <w:t xml:space="preserve">habitat suitability </w:t>
      </w:r>
      <w:r w:rsidR="00B7404B">
        <w:t>from</w:t>
      </w:r>
      <w:r w:rsidR="00323F83">
        <w:t xml:space="preserve"> birds occupying sub-</w:t>
      </w:r>
      <w:r w:rsidR="009904D8">
        <w:t xml:space="preserve">optimal </w:t>
      </w:r>
      <w:r w:rsidR="00323F83">
        <w:t xml:space="preserve">habitat could </w:t>
      </w:r>
      <w:r w:rsidR="00B7404B">
        <w:t>produce</w:t>
      </w:r>
      <w:r w:rsidR="00323F83">
        <w:t xml:space="preserve"> </w:t>
      </w:r>
      <w:r w:rsidR="00B7404B">
        <w:t xml:space="preserve">biased conclusions </w:t>
      </w:r>
      <w:r w:rsidR="00B7404B">
        <w:lastRenderedPageBreak/>
        <w:t>and ineffective management actions</w:t>
      </w:r>
      <w:r w:rsidR="00323F83">
        <w:t xml:space="preserve">.  </w:t>
      </w:r>
      <w:r w:rsidR="00B7404B">
        <w:t>We sought to</w:t>
      </w:r>
      <w:r w:rsidR="00B5792A">
        <w:t xml:space="preserve"> overcome these obstacles</w:t>
      </w:r>
      <w:r w:rsidR="00B7404B">
        <w:t xml:space="preserve"> by using </w:t>
      </w:r>
      <w:r w:rsidR="004D2B23">
        <w:t>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 xml:space="preserve">Habitat suitability index (HSI) models were introduced by the Biological Services Division of the U.S. Fish and Wildlife Service in 1981 to better evaluate fish and wildlife habitat needs by combining expert opinion and published literature to clearly define the suitability of </w:t>
      </w:r>
      <w:r w:rsidR="00B7404B">
        <w:t xml:space="preserve">areas based on </w:t>
      </w:r>
      <w:r>
        <w:t>important habit</w:t>
      </w:r>
      <w:r w:rsidR="006D1A32">
        <w:t>at components (</w:t>
      </w:r>
      <w:proofErr w:type="spellStart"/>
      <w:r w:rsidR="006D1A32">
        <w:t>Shamberger</w:t>
      </w:r>
      <w:proofErr w:type="spellEnd"/>
      <w:r w:rsidR="006D1A32">
        <w:t xml:space="preserve"> and </w:t>
      </w:r>
      <w:proofErr w:type="spellStart"/>
      <w:r w:rsidR="006D1A32">
        <w:t>Krohn</w:t>
      </w:r>
      <w:proofErr w:type="spellEnd"/>
      <w:r>
        <w:t xml:space="preserve">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w:t>
      </w:r>
      <w:r w:rsidR="00B7404B">
        <w:t xml:space="preserve"> and model</w:t>
      </w:r>
      <w:r>
        <w:t xml:space="preserve">.  The original intention of HSI models was to create testable hypotheses of species-habitat </w:t>
      </w:r>
      <w:r w:rsidR="006D1A32">
        <w:t>relationships (</w:t>
      </w:r>
      <w:proofErr w:type="spellStart"/>
      <w:r w:rsidR="006D1A32">
        <w:t>Shamberger</w:t>
      </w:r>
      <w:proofErr w:type="spellEnd"/>
      <w:r w:rsidR="006D1A32">
        <w:t xml:space="preserve"> and Krohn</w:t>
      </w:r>
      <w:bookmarkStart w:id="0" w:name="_GoBack"/>
      <w:bookmarkEnd w:id="0"/>
      <w:r w:rsidR="00CA0590">
        <w:t xml:space="preserve"> 1982) rather than proven cause-and-</w:t>
      </w:r>
      <w:r>
        <w:t xml:space="preserve">effect relationships.   </w:t>
      </w:r>
    </w:p>
    <w:p w:rsidR="00E97935" w:rsidRPr="00EA17B5" w:rsidRDefault="00CA0590" w:rsidP="002827E3">
      <w:pPr>
        <w:widowControl w:val="0"/>
        <w:autoSpaceDE w:val="0"/>
        <w:autoSpaceDN w:val="0"/>
        <w:adjustRightInd w:val="0"/>
        <w:spacing w:line="480" w:lineRule="auto"/>
        <w:ind w:firstLine="720"/>
      </w:pPr>
      <w:r>
        <w:t>D</w:t>
      </w:r>
      <w:r w:rsidR="00D7738A">
        <w:t xml:space="preserve">evelopment of a single HSI model </w:t>
      </w:r>
      <w:r w:rsidR="00273BDA">
        <w:t xml:space="preserve">for masked bobwhite would be very difficult and </w:t>
      </w:r>
      <w:r>
        <w:t xml:space="preserve">may unnecessarily homogenize some important disagreement over </w:t>
      </w:r>
      <w:r w:rsidR="00B7404B">
        <w:t xml:space="preserve">the most </w:t>
      </w:r>
      <w:r>
        <w:t xml:space="preserve">important </w:t>
      </w:r>
      <w:r w:rsidR="00B7404B">
        <w:t xml:space="preserve">components of optimal </w:t>
      </w:r>
      <w:r>
        <w:t>habitat</w:t>
      </w:r>
      <w:r w:rsidR="004130F4">
        <w:t xml:space="preserve"> for masked bobwhite</w:t>
      </w:r>
      <w:r w:rsidR="00273BDA">
        <w:t xml:space="preserve">.  </w:t>
      </w:r>
      <w:r w:rsidR="004130F4">
        <w:t>L</w:t>
      </w:r>
      <w:r w:rsidR="00E97935">
        <w:t xml:space="preserve">imited published literature </w:t>
      </w:r>
      <w:r>
        <w:t xml:space="preserve">exists </w:t>
      </w:r>
      <w:r w:rsidR="00E97935">
        <w:t>on the masked bobwhite and much of this research was conducted either on birds in Mexico during a period of severe population decline, or on captive</w:t>
      </w:r>
      <w:r>
        <w:t>-</w:t>
      </w:r>
      <w:r w:rsidR="00E97935">
        <w:t xml:space="preserve">bred birds in the U.S. that may or may not exhibit the same habitat </w:t>
      </w:r>
      <w:r w:rsidR="004130F4">
        <w:t xml:space="preserve">associations </w:t>
      </w:r>
      <w:r w:rsidR="00E97935">
        <w:t>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4130F4">
        <w:t xml:space="preserve">recognized </w:t>
      </w:r>
      <w:r w:rsidR="00D7738A">
        <w:t xml:space="preserve">experts </w:t>
      </w:r>
      <w:r w:rsidR="004130F4">
        <w:t xml:space="preserve">on masked bobwhite </w:t>
      </w:r>
      <w:r>
        <w:t xml:space="preserve">differ somewhat in their opinions regarding </w:t>
      </w:r>
      <w:r w:rsidR="00D7738A">
        <w:t>the most suitable habitat</w:t>
      </w:r>
      <w:r>
        <w:t xml:space="preserve"> features</w:t>
      </w:r>
      <w:r w:rsidR="00D7738A">
        <w:t xml:space="preserve"> for masked bobwhite.  </w:t>
      </w:r>
      <w:commentRangeStart w:id="1"/>
      <w:r w:rsidR="00273BDA">
        <w:t xml:space="preserve">Rather than attempting to incorporate disparate opinions into a single </w:t>
      </w:r>
      <w:r w:rsidR="004130F4">
        <w:t xml:space="preserve">consensus </w:t>
      </w:r>
      <w:r w:rsidR="00273BDA">
        <w:t>model</w:t>
      </w:r>
      <w:r>
        <w:t>,</w:t>
      </w:r>
      <w:r w:rsidR="00273BDA">
        <w:t xml:space="preserve"> w</w:t>
      </w:r>
      <w:r w:rsidR="00D7738A">
        <w:t>e develop</w:t>
      </w:r>
      <w:r w:rsidR="004130F4">
        <w:t>ed</w:t>
      </w:r>
      <w:r w:rsidR="00D7738A">
        <w:t xml:space="preserve"> a </w:t>
      </w:r>
      <w:r>
        <w:t xml:space="preserve">suite </w:t>
      </w:r>
      <w:r w:rsidR="00D7738A">
        <w:t xml:space="preserve">of habitat suitability </w:t>
      </w:r>
      <w:r w:rsidR="00D7738A">
        <w:lastRenderedPageBreak/>
        <w:t>models</w:t>
      </w:r>
      <w:r>
        <w:t>:</w:t>
      </w:r>
      <w:r w:rsidR="00D7738A">
        <w:t xml:space="preserve"> one </w:t>
      </w:r>
      <w:r>
        <w:t xml:space="preserve">that reflects information in </w:t>
      </w:r>
      <w:r w:rsidR="00D7738A">
        <w:t xml:space="preserve">the published literature and one for each </w:t>
      </w:r>
      <w:r w:rsidR="004130F4">
        <w:t xml:space="preserve">masked bobwhite </w:t>
      </w:r>
      <w:r w:rsidR="00D7738A">
        <w:t>expert.  The</w:t>
      </w:r>
      <w:r w:rsidR="00273BDA">
        <w:t xml:space="preserve"> individual</w:t>
      </w:r>
      <w:r w:rsidR="00D7738A">
        <w:t xml:space="preserve"> models can then be used as </w:t>
      </w:r>
      <w:r>
        <w:t xml:space="preserve">alternative </w:t>
      </w:r>
      <w:r w:rsidR="00D7738A">
        <w:t xml:space="preserve">hypotheses where they differ and management guidelines where they </w:t>
      </w:r>
      <w:commentRangeStart w:id="2"/>
      <w:r w:rsidR="00D7738A">
        <w:t>agree</w:t>
      </w:r>
      <w:commentRangeEnd w:id="2"/>
      <w:r w:rsidR="00BB76D4">
        <w:rPr>
          <w:rStyle w:val="CommentReference"/>
        </w:rPr>
        <w:commentReference w:id="2"/>
      </w:r>
      <w:r w:rsidR="00D7738A">
        <w:t>.</w:t>
      </w:r>
      <w:commentRangeEnd w:id="1"/>
      <w:r w:rsidR="004130F4">
        <w:rPr>
          <w:rStyle w:val="CommentReference"/>
        </w:rPr>
        <w:commentReference w:id="1"/>
      </w: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w:t>
      </w:r>
      <w:r w:rsidR="004130F4">
        <w:rPr>
          <w:sz w:val="24"/>
          <w:szCs w:val="24"/>
        </w:rPr>
        <w:t>were</w:t>
      </w:r>
      <w:r>
        <w:rPr>
          <w:sz w:val="24"/>
          <w:szCs w:val="24"/>
        </w:rPr>
        <w:t xml:space="preserv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proofErr w:type="gramStart"/>
      <w:r>
        <w:rPr>
          <w:i/>
          <w:sz w:val="24"/>
          <w:szCs w:val="24"/>
        </w:rPr>
        <w:t>Objective 1</w:t>
      </w:r>
      <w:r>
        <w:rPr>
          <w:sz w:val="24"/>
          <w:szCs w:val="24"/>
        </w:rPr>
        <w:t>.</w:t>
      </w:r>
      <w:proofErr w:type="gramEnd"/>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w:t>
      </w:r>
      <w:r w:rsidR="004130F4">
        <w:rPr>
          <w:sz w:val="24"/>
          <w:szCs w:val="24"/>
        </w:rPr>
        <w:t xml:space="preserve">masked bobwhite </w:t>
      </w:r>
      <w:r w:rsidR="004D7B51">
        <w:rPr>
          <w:sz w:val="24"/>
          <w:szCs w:val="24"/>
        </w:rPr>
        <w:t xml:space="preserve">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4130F4">
        <w:rPr>
          <w:sz w:val="24"/>
          <w:szCs w:val="24"/>
        </w:rPr>
        <w:t>face-to-face</w:t>
      </w:r>
      <w:r w:rsidR="0081453B">
        <w:rPr>
          <w:sz w:val="24"/>
          <w:szCs w:val="24"/>
        </w:rPr>
        <w:t xml:space="preserv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experts we contacted did not respond to multiple requests for an interview </w:t>
      </w:r>
      <w:r w:rsidR="0081453B">
        <w:rPr>
          <w:sz w:val="24"/>
          <w:szCs w:val="24"/>
        </w:rPr>
        <w:t>(</w:t>
      </w:r>
      <w:r w:rsidR="00785506">
        <w:rPr>
          <w:sz w:val="24"/>
          <w:szCs w:val="24"/>
        </w:rPr>
        <w:t xml:space="preserve">G. </w:t>
      </w:r>
      <w:proofErr w:type="spellStart"/>
      <w:r w:rsidR="00785506">
        <w:rPr>
          <w:sz w:val="24"/>
          <w:szCs w:val="24"/>
        </w:rPr>
        <w:t>Camou</w:t>
      </w:r>
      <w:proofErr w:type="spellEnd"/>
      <w:r w:rsidR="00785506">
        <w:rPr>
          <w:sz w:val="24"/>
          <w:szCs w:val="24"/>
        </w:rPr>
        <w:t>, E. Gomez, and J. 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r w:rsidR="004130F4">
        <w:rPr>
          <w:sz w:val="24"/>
          <w:szCs w:val="24"/>
        </w:rPr>
        <w:t>:</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w:t>
      </w:r>
      <w:r w:rsidR="004130F4">
        <w:rPr>
          <w:sz w:val="24"/>
          <w:szCs w:val="24"/>
        </w:rPr>
        <w:t>persist</w:t>
      </w:r>
      <w:r w:rsidR="004130F4" w:rsidRPr="00DF1E11">
        <w:rPr>
          <w:sz w:val="24"/>
          <w:szCs w:val="24"/>
        </w:rPr>
        <w:t xml:space="preserve">ing </w:t>
      </w:r>
      <w:r w:rsidRPr="00DF1E11">
        <w:rPr>
          <w:sz w:val="24"/>
          <w:szCs w:val="24"/>
        </w:rPr>
        <w:t>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w:t>
      </w:r>
      <w:r w:rsidR="004130F4">
        <w:rPr>
          <w:sz w:val="24"/>
          <w:szCs w:val="24"/>
        </w:rPr>
        <w:t>characteristics</w:t>
      </w:r>
      <w:r w:rsidR="004130F4" w:rsidRPr="00DF1E11">
        <w:rPr>
          <w:sz w:val="24"/>
          <w:szCs w:val="24"/>
        </w:rPr>
        <w:t xml:space="preserve"> </w:t>
      </w:r>
      <w:r w:rsidRPr="00DF1E11">
        <w:rPr>
          <w:sz w:val="24"/>
          <w:szCs w:val="24"/>
        </w:rPr>
        <w:t xml:space="preserve">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lastRenderedPageBreak/>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proofErr w:type="gramStart"/>
      <w:r>
        <w:rPr>
          <w:i/>
          <w:sz w:val="24"/>
          <w:szCs w:val="24"/>
        </w:rPr>
        <w:t>Objective</w:t>
      </w:r>
      <w:r w:rsidR="00DE0A52">
        <w:rPr>
          <w:i/>
          <w:sz w:val="24"/>
          <w:szCs w:val="24"/>
        </w:rPr>
        <w:t xml:space="preserve"> </w:t>
      </w:r>
      <w:r>
        <w:rPr>
          <w:i/>
          <w:sz w:val="24"/>
          <w:szCs w:val="24"/>
        </w:rPr>
        <w:t>2</w:t>
      </w:r>
      <w:r>
        <w:rPr>
          <w:sz w:val="24"/>
          <w:szCs w:val="24"/>
        </w:rPr>
        <w:t>.</w:t>
      </w:r>
      <w:proofErr w:type="gramEnd"/>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w:t>
      </w:r>
      <w:r w:rsidR="004130F4">
        <w:rPr>
          <w:sz w:val="24"/>
          <w:szCs w:val="24"/>
        </w:rPr>
        <w:t xml:space="preserve">habitat </w:t>
      </w:r>
      <w:r w:rsidR="00AA4845">
        <w:rPr>
          <w:sz w:val="24"/>
          <w:szCs w:val="24"/>
        </w:rPr>
        <w:t xml:space="preserve">variables which were also </w:t>
      </w:r>
      <w:r w:rsidR="004130F4">
        <w:rPr>
          <w:sz w:val="24"/>
          <w:szCs w:val="24"/>
        </w:rPr>
        <w:t xml:space="preserve">mentioned </w:t>
      </w:r>
      <w:r w:rsidR="00AA4845">
        <w:rPr>
          <w:sz w:val="24"/>
          <w:szCs w:val="24"/>
        </w:rPr>
        <w:t>in the published literature</w:t>
      </w:r>
      <w:r w:rsidR="004130F4">
        <w:rPr>
          <w:sz w:val="24"/>
          <w:szCs w:val="24"/>
        </w:rPr>
        <w:t>.  We sought</w:t>
      </w:r>
      <w:r w:rsidR="00AA4845">
        <w:rPr>
          <w:sz w:val="24"/>
          <w:szCs w:val="24"/>
        </w:rPr>
        <w:t xml:space="preserve"> to </w:t>
      </w:r>
      <w:r w:rsidR="004130F4">
        <w:rPr>
          <w:sz w:val="24"/>
          <w:szCs w:val="24"/>
        </w:rPr>
        <w:t>describe</w:t>
      </w:r>
      <w:r w:rsidR="00AA4845">
        <w:rPr>
          <w:sz w:val="24"/>
          <w:szCs w:val="24"/>
        </w:rPr>
        <w:t xml:space="preserve"> the quantitative relationship between each </w:t>
      </w:r>
      <w:r w:rsidR="004130F4">
        <w:rPr>
          <w:sz w:val="24"/>
          <w:szCs w:val="24"/>
        </w:rPr>
        <w:t xml:space="preserve">of these 5 </w:t>
      </w:r>
      <w:r w:rsidR="00AA4845">
        <w:rPr>
          <w:sz w:val="24"/>
          <w:szCs w:val="24"/>
        </w:rPr>
        <w:t>variable</w:t>
      </w:r>
      <w:r w:rsidR="004130F4">
        <w:rPr>
          <w:sz w:val="24"/>
          <w:szCs w:val="24"/>
        </w:rPr>
        <w:t>s</w:t>
      </w:r>
      <w:r w:rsidR="00AA4845">
        <w:rPr>
          <w:sz w:val="24"/>
          <w:szCs w:val="24"/>
        </w:rPr>
        <w:t xml:space="preserve"> and habitat suitability for </w:t>
      </w:r>
      <w:r w:rsidR="00AB065F">
        <w:rPr>
          <w:sz w:val="24"/>
          <w:szCs w:val="24"/>
        </w:rPr>
        <w:t>masked bobwhite</w:t>
      </w:r>
      <w:r w:rsidR="001D3F8B">
        <w:rPr>
          <w:sz w:val="24"/>
          <w:szCs w:val="24"/>
        </w:rPr>
        <w:t xml:space="preserve">: 1) </w:t>
      </w:r>
      <w:r w:rsidR="004130F4">
        <w:rPr>
          <w:sz w:val="24"/>
          <w:szCs w:val="24"/>
        </w:rPr>
        <w:t>Percent overhead cover of w</w:t>
      </w:r>
      <w:r w:rsidR="001D3F8B">
        <w:rPr>
          <w:sz w:val="24"/>
          <w:szCs w:val="24"/>
        </w:rPr>
        <w:t xml:space="preserve">oody </w:t>
      </w:r>
      <w:r w:rsidR="004130F4">
        <w:rPr>
          <w:sz w:val="24"/>
          <w:szCs w:val="24"/>
        </w:rPr>
        <w:t>vegetation</w:t>
      </w:r>
      <w:r w:rsidR="001D3F8B">
        <w:rPr>
          <w:sz w:val="24"/>
          <w:szCs w:val="24"/>
        </w:rPr>
        <w:t xml:space="preserve"> (brush and shrub), 2) </w:t>
      </w:r>
      <w:r w:rsidR="004130F4">
        <w:rPr>
          <w:sz w:val="24"/>
          <w:szCs w:val="24"/>
        </w:rPr>
        <w:t xml:space="preserve">Percent </w:t>
      </w:r>
      <w:r w:rsidR="00FE304E">
        <w:rPr>
          <w:sz w:val="24"/>
          <w:szCs w:val="24"/>
        </w:rPr>
        <w:t>basal</w:t>
      </w:r>
      <w:r w:rsidR="004130F4">
        <w:rPr>
          <w:sz w:val="24"/>
          <w:szCs w:val="24"/>
        </w:rPr>
        <w:t xml:space="preserve"> cover of b</w:t>
      </w:r>
      <w:r w:rsidR="001D3F8B">
        <w:rPr>
          <w:sz w:val="24"/>
          <w:szCs w:val="24"/>
        </w:rPr>
        <w:t xml:space="preserve">are ground, 3) </w:t>
      </w:r>
      <w:ins w:id="3" w:author="Dominic D LaRoche" w:date="2013-09-27T16:14:00Z">
        <w:r w:rsidR="00FE304E">
          <w:rPr>
            <w:sz w:val="24"/>
            <w:szCs w:val="24"/>
          </w:rPr>
          <w:t>H</w:t>
        </w:r>
      </w:ins>
      <w:del w:id="4" w:author="Dominic D LaRoche" w:date="2013-09-27T16:14:00Z">
        <w:r w:rsidR="001D3F8B" w:rsidDel="00FE304E">
          <w:rPr>
            <w:sz w:val="24"/>
            <w:szCs w:val="24"/>
          </w:rPr>
          <w:delText>Nest substrate h</w:delText>
        </w:r>
      </w:del>
      <w:r w:rsidR="001D3F8B">
        <w:rPr>
          <w:sz w:val="24"/>
          <w:szCs w:val="24"/>
        </w:rPr>
        <w:t>eight</w:t>
      </w:r>
      <w:ins w:id="5" w:author="Dominic D LaRoche" w:date="2013-09-27T16:14:00Z">
        <w:r w:rsidR="00FE304E">
          <w:rPr>
            <w:sz w:val="24"/>
            <w:szCs w:val="24"/>
          </w:rPr>
          <w:t xml:space="preserve"> of grass clumps used for nesting</w:t>
        </w:r>
      </w:ins>
      <w:r w:rsidR="001D3F8B">
        <w:rPr>
          <w:sz w:val="24"/>
          <w:szCs w:val="24"/>
        </w:rPr>
        <w:t>, 4)</w:t>
      </w:r>
      <w:r w:rsidR="0081453B">
        <w:rPr>
          <w:sz w:val="24"/>
          <w:szCs w:val="24"/>
        </w:rPr>
        <w:t xml:space="preserve"> </w:t>
      </w:r>
      <w:r w:rsidR="004130F4">
        <w:rPr>
          <w:sz w:val="24"/>
          <w:szCs w:val="24"/>
        </w:rPr>
        <w:t>Percent overhead cover of h</w:t>
      </w:r>
      <w:r w:rsidR="001D3F8B">
        <w:rPr>
          <w:sz w:val="24"/>
          <w:szCs w:val="24"/>
        </w:rPr>
        <w:t xml:space="preserve">erbaceous </w:t>
      </w:r>
      <w:r w:rsidR="004130F4">
        <w:rPr>
          <w:sz w:val="24"/>
          <w:szCs w:val="24"/>
        </w:rPr>
        <w:t>vegetation</w:t>
      </w:r>
      <w:r w:rsidR="002722E0">
        <w:rPr>
          <w:sz w:val="24"/>
          <w:szCs w:val="24"/>
        </w:rPr>
        <w:t xml:space="preserve"> (grass and forbs)</w:t>
      </w:r>
      <w:r w:rsidR="001D3F8B">
        <w:rPr>
          <w:sz w:val="24"/>
          <w:szCs w:val="24"/>
        </w:rPr>
        <w:t>,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xml:space="preserve">) of </w:t>
      </w:r>
      <w:r w:rsidR="004130F4">
        <w:rPr>
          <w:sz w:val="24"/>
          <w:szCs w:val="24"/>
        </w:rPr>
        <w:t xml:space="preserve">habitat </w:t>
      </w:r>
      <w:r w:rsidR="0081453B">
        <w:rPr>
          <w:sz w:val="24"/>
          <w:szCs w:val="24"/>
        </w:rPr>
        <w:t>variables</w:t>
      </w:r>
      <w:r w:rsidR="00AA4845">
        <w:rPr>
          <w:sz w:val="24"/>
          <w:szCs w:val="24"/>
        </w:rPr>
        <w:t xml:space="preserve"> </w:t>
      </w:r>
      <w:r w:rsidR="004130F4">
        <w:rPr>
          <w:sz w:val="24"/>
          <w:szCs w:val="24"/>
        </w:rPr>
        <w:t>identified during</w:t>
      </w:r>
      <w:r w:rsidR="0081453B">
        <w:rPr>
          <w:sz w:val="24"/>
          <w:szCs w:val="24"/>
        </w:rPr>
        <w:t xml:space="preserve">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w:t>
      </w:r>
      <w:r w:rsidR="004130F4">
        <w:rPr>
          <w:sz w:val="24"/>
          <w:szCs w:val="24"/>
        </w:rPr>
        <w:t xml:space="preserve">suitability </w:t>
      </w:r>
      <w:r w:rsidR="00AA4845">
        <w:rPr>
          <w:sz w:val="24"/>
          <w:szCs w:val="24"/>
        </w:rPr>
        <w:t xml:space="preserve">relationships for each </w:t>
      </w:r>
      <w:r w:rsidR="004130F4">
        <w:rPr>
          <w:sz w:val="24"/>
          <w:szCs w:val="24"/>
        </w:rPr>
        <w:t xml:space="preserve">habitat </w:t>
      </w:r>
      <w:r w:rsidR="00AA4845">
        <w:rPr>
          <w:sz w:val="24"/>
          <w:szCs w:val="24"/>
        </w:rPr>
        <w:t xml:space="preserve">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w:t>
      </w:r>
      <w:r w:rsidR="004130F4">
        <w:rPr>
          <w:sz w:val="24"/>
          <w:szCs w:val="24"/>
        </w:rPr>
        <w:t>For example, g</w:t>
      </w:r>
      <w:r w:rsidR="00AA4845">
        <w:rPr>
          <w:sz w:val="24"/>
          <w:szCs w:val="24"/>
        </w:rPr>
        <w:t xml:space="preserve">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w:t>
      </w:r>
      <w:r w:rsidR="004130F4">
        <w:rPr>
          <w:sz w:val="24"/>
          <w:szCs w:val="24"/>
        </w:rPr>
        <w:t xml:space="preserve">a situation where </w:t>
      </w:r>
      <w:r w:rsidR="00AA4845">
        <w:rPr>
          <w:sz w:val="24"/>
          <w:szCs w:val="24"/>
        </w:rPr>
        <w:t xml:space="preserve">only a narrow range of </w:t>
      </w:r>
      <w:r w:rsidR="006A67BC">
        <w:rPr>
          <w:sz w:val="24"/>
          <w:szCs w:val="24"/>
        </w:rPr>
        <w:t xml:space="preserve">habitat </w:t>
      </w:r>
      <w:r w:rsidR="00AA4845">
        <w:rPr>
          <w:sz w:val="24"/>
          <w:szCs w:val="24"/>
        </w:rPr>
        <w:t xml:space="preserve">conditions </w:t>
      </w:r>
      <w:r w:rsidR="004130F4">
        <w:rPr>
          <w:sz w:val="24"/>
          <w:szCs w:val="24"/>
        </w:rPr>
        <w:t xml:space="preserve">were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 xml:space="preserve">The number of graphs produced for each variable reflects either the degree of uncertainty about </w:t>
      </w:r>
      <w:r w:rsidR="001D3F8B">
        <w:rPr>
          <w:sz w:val="24"/>
          <w:szCs w:val="24"/>
        </w:rPr>
        <w:lastRenderedPageBreak/>
        <w:t>the relationship</w:t>
      </w:r>
      <w:r w:rsidR="006A67BC">
        <w:rPr>
          <w:sz w:val="24"/>
          <w:szCs w:val="24"/>
        </w:rPr>
        <w:t>,</w:t>
      </w:r>
      <w:r w:rsidR="001D3F8B">
        <w:rPr>
          <w:sz w:val="24"/>
          <w:szCs w:val="24"/>
        </w:rPr>
        <w:t xml:space="preserve"> or the diversity of </w:t>
      </w:r>
      <w:r w:rsidR="004130F4">
        <w:rPr>
          <w:sz w:val="24"/>
          <w:szCs w:val="24"/>
        </w:rPr>
        <w:t xml:space="preserve">initial </w:t>
      </w:r>
      <w:r w:rsidR="001D3F8B">
        <w:rPr>
          <w:sz w:val="24"/>
          <w:szCs w:val="24"/>
        </w:rPr>
        <w:t>opinion</w:t>
      </w:r>
      <w:r w:rsidR="0081453B">
        <w:rPr>
          <w:sz w:val="24"/>
          <w:szCs w:val="24"/>
        </w:rPr>
        <w:t>s among species experts</w:t>
      </w:r>
      <w:r w:rsidR="006A67BC">
        <w:rPr>
          <w:sz w:val="24"/>
          <w:szCs w:val="24"/>
        </w:rPr>
        <w:t>,</w:t>
      </w:r>
      <w:r w:rsidR="001D3F8B">
        <w:rPr>
          <w:sz w:val="24"/>
          <w:szCs w:val="24"/>
        </w:rPr>
        <w:t xml:space="preserve"> or both.  </w:t>
      </w:r>
      <w:r w:rsidR="004130F4">
        <w:rPr>
          <w:sz w:val="24"/>
          <w:szCs w:val="24"/>
        </w:rPr>
        <w:t>Suitability relationships for</w:t>
      </w:r>
      <w:r w:rsidR="00DE0A52">
        <w:rPr>
          <w:sz w:val="24"/>
          <w:szCs w:val="24"/>
        </w:rPr>
        <w:t xml:space="preserve"> the 5 initial </w:t>
      </w:r>
      <w:r w:rsidR="004130F4">
        <w:rPr>
          <w:sz w:val="24"/>
          <w:szCs w:val="24"/>
        </w:rPr>
        <w:t xml:space="preserve">habitat </w:t>
      </w:r>
      <w:r w:rsidR="00DE0A52">
        <w:rPr>
          <w:sz w:val="24"/>
          <w:szCs w:val="24"/>
        </w:rPr>
        <w:t xml:space="preserve">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4130F4">
        <w:rPr>
          <w:sz w:val="24"/>
          <w:szCs w:val="24"/>
        </w:rPr>
        <w:t xml:space="preserve">the relationships produced from </w:t>
      </w:r>
      <w:r w:rsidR="00CE3F95">
        <w:rPr>
          <w:sz w:val="24"/>
          <w:szCs w:val="24"/>
        </w:rPr>
        <w:t xml:space="preserve">this </w:t>
      </w:r>
      <w:r w:rsidR="004130F4">
        <w:rPr>
          <w:sz w:val="24"/>
          <w:szCs w:val="24"/>
        </w:rPr>
        <w:t xml:space="preserve">initial </w:t>
      </w:r>
      <w:r w:rsidR="00CE3F95">
        <w:rPr>
          <w:sz w:val="24"/>
          <w:szCs w:val="24"/>
        </w:rPr>
        <w:t xml:space="preserve">effort </w:t>
      </w:r>
      <w:r w:rsidR="004130F4">
        <w:rPr>
          <w:sz w:val="24"/>
          <w:szCs w:val="24"/>
        </w:rPr>
        <w:t xml:space="preserve">were </w:t>
      </w:r>
      <w:r w:rsidR="00CE3F95">
        <w:rPr>
          <w:sz w:val="24"/>
          <w:szCs w:val="24"/>
        </w:rPr>
        <w:t>not well received by several species experts</w:t>
      </w:r>
      <w:r w:rsidR="00CA0590">
        <w:rPr>
          <w:sz w:val="24"/>
          <w:szCs w:val="24"/>
        </w:rPr>
        <w:t xml:space="preserve"> because they thought that</w:t>
      </w:r>
      <w:r w:rsidR="00CE3F95">
        <w:rPr>
          <w:sz w:val="24"/>
          <w:szCs w:val="24"/>
        </w:rPr>
        <w:t xml:space="preserve"> the relationships represented were too general (i.e.</w:t>
      </w:r>
      <w:r w:rsidR="004130F4">
        <w:rPr>
          <w:sz w:val="24"/>
          <w:szCs w:val="24"/>
        </w:rPr>
        <w:t>,</w:t>
      </w:r>
      <w:r w:rsidR="00CE3F95">
        <w:rPr>
          <w:sz w:val="24"/>
          <w:szCs w:val="24"/>
        </w:rPr>
        <w:t xml:space="preserv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described below under </w:t>
      </w:r>
      <w:r w:rsidR="00CA0590">
        <w:rPr>
          <w:sz w:val="24"/>
          <w:szCs w:val="24"/>
        </w:rPr>
        <w:t xml:space="preserve">Objective </w:t>
      </w:r>
      <w:r w:rsidR="00CE3F95">
        <w:rPr>
          <w:sz w:val="24"/>
          <w:szCs w:val="24"/>
        </w:rPr>
        <w:t>3.</w:t>
      </w:r>
      <w:r w:rsidR="00DE0A52">
        <w:rPr>
          <w:sz w:val="24"/>
          <w:szCs w:val="24"/>
        </w:rPr>
        <w:t xml:space="preserve"> </w:t>
      </w:r>
    </w:p>
    <w:p w:rsidR="001F179F" w:rsidRDefault="00DE0A52" w:rsidP="002827E3">
      <w:pPr>
        <w:spacing w:line="480" w:lineRule="auto"/>
        <w:rPr>
          <w:sz w:val="24"/>
          <w:szCs w:val="24"/>
        </w:rPr>
      </w:pPr>
      <w:proofErr w:type="gramStart"/>
      <w:r>
        <w:rPr>
          <w:i/>
          <w:sz w:val="24"/>
          <w:szCs w:val="24"/>
        </w:rPr>
        <w:t>Objective 3.</w:t>
      </w:r>
      <w:proofErr w:type="gramEnd"/>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objective.  </w:t>
      </w:r>
      <w:r w:rsidR="00C03B97">
        <w:rPr>
          <w:sz w:val="24"/>
          <w:szCs w:val="24"/>
        </w:rPr>
        <w:t>Two</w:t>
      </w:r>
      <w:r w:rsidR="00AE5CC9">
        <w:rPr>
          <w:sz w:val="24"/>
          <w:szCs w:val="24"/>
        </w:rPr>
        <w:t xml:space="preserve"> expert</w:t>
      </w:r>
      <w:r w:rsidR="00C03B97">
        <w:rPr>
          <w:sz w:val="24"/>
          <w:szCs w:val="24"/>
        </w:rPr>
        <w:t>s</w:t>
      </w:r>
      <w:r w:rsidR="00AE5CC9">
        <w:rPr>
          <w:sz w:val="24"/>
          <w:szCs w:val="24"/>
        </w:rPr>
        <w:t xml:space="preserve"> </w:t>
      </w:r>
      <w:r w:rsidR="00CD0A3C">
        <w:rPr>
          <w:sz w:val="24"/>
          <w:szCs w:val="24"/>
        </w:rPr>
        <w:t>(</w:t>
      </w:r>
      <w:proofErr w:type="spellStart"/>
      <w:r w:rsidR="00CD0A3C">
        <w:rPr>
          <w:sz w:val="24"/>
          <w:szCs w:val="24"/>
        </w:rPr>
        <w:t>Kuvleski</w:t>
      </w:r>
      <w:proofErr w:type="spellEnd"/>
      <w:r w:rsidR="00CD0A3C">
        <w:rPr>
          <w:sz w:val="24"/>
          <w:szCs w:val="24"/>
        </w:rPr>
        <w:t xml:space="preserve">, Dobrott) </w:t>
      </w:r>
      <w:r w:rsidR="00AE5CC9">
        <w:rPr>
          <w:sz w:val="24"/>
          <w:szCs w:val="24"/>
        </w:rPr>
        <w:t xml:space="preserve">stated they would have no </w:t>
      </w:r>
      <w:r w:rsidR="00C03B97">
        <w:rPr>
          <w:sz w:val="24"/>
          <w:szCs w:val="24"/>
        </w:rPr>
        <w:t xml:space="preserve">additional </w:t>
      </w:r>
      <w:r w:rsidR="00AE5CC9">
        <w:rPr>
          <w:sz w:val="24"/>
          <w:szCs w:val="24"/>
        </w:rPr>
        <w:t xml:space="preserve">information </w:t>
      </w:r>
      <w:r w:rsidR="00CD0A3C">
        <w:rPr>
          <w:sz w:val="24"/>
          <w:szCs w:val="24"/>
        </w:rPr>
        <w:t>beyond what was already available in</w:t>
      </w:r>
      <w:r w:rsidR="00AE5CC9">
        <w:rPr>
          <w:sz w:val="24"/>
          <w:szCs w:val="24"/>
        </w:rPr>
        <w:t xml:space="preserve"> the published literature</w:t>
      </w:r>
      <w:r w:rsidR="00263F32">
        <w:rPr>
          <w:sz w:val="24"/>
          <w:szCs w:val="24"/>
        </w:rPr>
        <w:t xml:space="preserve"> </w:t>
      </w:r>
      <w:r w:rsidR="00C03B97">
        <w:rPr>
          <w:sz w:val="24"/>
          <w:szCs w:val="24"/>
        </w:rPr>
        <w:t xml:space="preserve">or </w:t>
      </w:r>
      <w:r w:rsidR="00CD0A3C">
        <w:rPr>
          <w:sz w:val="24"/>
          <w:szCs w:val="24"/>
        </w:rPr>
        <w:t xml:space="preserve">by </w:t>
      </w:r>
      <w:r w:rsidR="00C03B97">
        <w:rPr>
          <w:sz w:val="24"/>
          <w:szCs w:val="24"/>
        </w:rPr>
        <w:t>other participating experts</w:t>
      </w:r>
      <w:r w:rsidR="00AE5CC9">
        <w:rPr>
          <w:sz w:val="24"/>
          <w:szCs w:val="24"/>
        </w:rPr>
        <w:t xml:space="preserve">, </w:t>
      </w:r>
      <w:r w:rsidR="00970BC7">
        <w:rPr>
          <w:sz w:val="24"/>
          <w:szCs w:val="24"/>
        </w:rPr>
        <w:t xml:space="preserve">and </w:t>
      </w:r>
      <w:r w:rsidR="00AE5CC9">
        <w:rPr>
          <w:sz w:val="24"/>
          <w:szCs w:val="24"/>
        </w:rPr>
        <w:t xml:space="preserve">another expert </w:t>
      </w:r>
      <w:r w:rsidR="00CD0A3C">
        <w:rPr>
          <w:sz w:val="24"/>
          <w:szCs w:val="24"/>
        </w:rPr>
        <w:t xml:space="preserve">(Brown) </w:t>
      </w:r>
      <w:r w:rsidR="00AE5CC9">
        <w:rPr>
          <w:sz w:val="24"/>
          <w:szCs w:val="24"/>
        </w:rPr>
        <w:t>took issue with our methodology and decided not to participate</w:t>
      </w:r>
      <w:r w:rsidR="00CD0A3C">
        <w:rPr>
          <w:sz w:val="24"/>
          <w:szCs w:val="24"/>
        </w:rPr>
        <w:t xml:space="preserve"> further</w:t>
      </w:r>
      <w:r w:rsidR="00AE5CC9">
        <w:rPr>
          <w:sz w:val="24"/>
          <w:szCs w:val="24"/>
        </w:rPr>
        <w:t xml:space="preserve">.  </w:t>
      </w:r>
      <w:r w:rsidR="00E718F9">
        <w:rPr>
          <w:sz w:val="24"/>
          <w:szCs w:val="24"/>
        </w:rPr>
        <w:t xml:space="preserve">We incorporated feedback from experts and modified our method for </w:t>
      </w:r>
      <w:r w:rsidR="00CA0590">
        <w:rPr>
          <w:sz w:val="24"/>
          <w:szCs w:val="24"/>
        </w:rPr>
        <w:t xml:space="preserve">creating </w:t>
      </w:r>
      <w:r w:rsidR="00E718F9">
        <w:rPr>
          <w:sz w:val="24"/>
          <w:szCs w:val="24"/>
        </w:rPr>
        <w:t>HSI models</w:t>
      </w:r>
      <w:r w:rsidR="00CA0590">
        <w:rPr>
          <w:sz w:val="24"/>
          <w:szCs w:val="24"/>
        </w:rPr>
        <w:t xml:space="preserve"> for each species expert</w:t>
      </w:r>
      <w:r w:rsidR="00E718F9">
        <w:rPr>
          <w:sz w:val="24"/>
          <w:szCs w:val="24"/>
        </w:rPr>
        <w:t>.  Instead of using pre-determined probability distributions developed from literature and expert interviews for inclusion in individual HSI models</w:t>
      </w:r>
      <w:r w:rsidR="006A67BC">
        <w:rPr>
          <w:sz w:val="24"/>
          <w:szCs w:val="24"/>
        </w:rPr>
        <w:t>,</w:t>
      </w:r>
      <w:r w:rsidR="00E718F9">
        <w:rPr>
          <w:sz w:val="24"/>
          <w:szCs w:val="24"/>
        </w:rPr>
        <w:t xml:space="preserve"> we allowed experts to draw </w:t>
      </w:r>
      <w:r w:rsidR="00642AD3">
        <w:rPr>
          <w:sz w:val="24"/>
          <w:szCs w:val="24"/>
        </w:rPr>
        <w:t xml:space="preserve">hypothetical suitability relationships between each </w:t>
      </w:r>
      <w:r w:rsidR="00CD0A3C">
        <w:rPr>
          <w:sz w:val="24"/>
          <w:szCs w:val="24"/>
        </w:rPr>
        <w:t xml:space="preserve">habitat </w:t>
      </w:r>
      <w:r w:rsidR="00642AD3">
        <w:rPr>
          <w:sz w:val="24"/>
          <w:szCs w:val="24"/>
        </w:rPr>
        <w:t xml:space="preserve">variable and masked bobwhite habitat suitability.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 xml:space="preserve">wing.  </w:t>
      </w:r>
      <w:r w:rsidR="00CD0A3C">
        <w:rPr>
          <w:sz w:val="24"/>
          <w:szCs w:val="24"/>
        </w:rPr>
        <w:t>W</w:t>
      </w:r>
      <w:r w:rsidR="00813976">
        <w:rPr>
          <w:sz w:val="24"/>
          <w:szCs w:val="24"/>
        </w:rPr>
        <w:t xml:space="preserve">e </w:t>
      </w:r>
      <w:r w:rsidR="00CD0A3C">
        <w:rPr>
          <w:sz w:val="24"/>
          <w:szCs w:val="24"/>
        </w:rPr>
        <w:t xml:space="preserve">used this method to </w:t>
      </w:r>
      <w:r w:rsidR="00813976">
        <w:rPr>
          <w:sz w:val="24"/>
          <w:szCs w:val="24"/>
        </w:rPr>
        <w:t>complete</w:t>
      </w:r>
      <w:r w:rsidR="00642AD3">
        <w:rPr>
          <w:sz w:val="24"/>
          <w:szCs w:val="24"/>
        </w:rPr>
        <w:t xml:space="preserve"> </w:t>
      </w:r>
      <w:r w:rsidR="00CD0A3C">
        <w:rPr>
          <w:sz w:val="24"/>
          <w:szCs w:val="24"/>
        </w:rPr>
        <w:t xml:space="preserve">a separate </w:t>
      </w:r>
      <w:r w:rsidR="00642AD3">
        <w:rPr>
          <w:sz w:val="24"/>
          <w:szCs w:val="24"/>
        </w:rPr>
        <w:t>HSI model for</w:t>
      </w:r>
      <w:r w:rsidR="0083208F">
        <w:rPr>
          <w:sz w:val="24"/>
          <w:szCs w:val="24"/>
        </w:rPr>
        <w:t xml:space="preserve"> </w:t>
      </w:r>
      <w:r w:rsidR="00CD0A3C">
        <w:rPr>
          <w:sz w:val="24"/>
          <w:szCs w:val="24"/>
        </w:rPr>
        <w:t xml:space="preserve">each of </w:t>
      </w:r>
      <w:r w:rsidR="00CA0590">
        <w:rPr>
          <w:sz w:val="24"/>
          <w:szCs w:val="24"/>
        </w:rPr>
        <w:t xml:space="preserve">6 </w:t>
      </w:r>
      <w:r w:rsidR="005A1CAC">
        <w:rPr>
          <w:sz w:val="24"/>
          <w:szCs w:val="24"/>
        </w:rPr>
        <w:t>species experts</w:t>
      </w:r>
      <w:r w:rsidR="00642AD3">
        <w:rPr>
          <w:sz w:val="24"/>
          <w:szCs w:val="24"/>
        </w:rPr>
        <w:t xml:space="preserve">.  </w:t>
      </w:r>
      <w:r w:rsidR="00CD0A3C">
        <w:rPr>
          <w:sz w:val="24"/>
          <w:szCs w:val="24"/>
        </w:rPr>
        <w:t>W</w:t>
      </w:r>
      <w:r w:rsidR="00642AD3">
        <w:rPr>
          <w:sz w:val="24"/>
          <w:szCs w:val="24"/>
        </w:rPr>
        <w:t xml:space="preserve">e sent </w:t>
      </w:r>
      <w:r w:rsidR="00CD0A3C">
        <w:rPr>
          <w:sz w:val="24"/>
          <w:szCs w:val="24"/>
        </w:rPr>
        <w:t xml:space="preserve">draft models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lastRenderedPageBreak/>
        <w:t xml:space="preserve">verification.  </w:t>
      </w:r>
      <w:r w:rsidR="009A5AC4">
        <w:rPr>
          <w:sz w:val="24"/>
          <w:szCs w:val="24"/>
        </w:rPr>
        <w:t xml:space="preserve">We received </w:t>
      </w:r>
      <w:r w:rsidR="00CD0A3C">
        <w:rPr>
          <w:sz w:val="24"/>
          <w:szCs w:val="24"/>
        </w:rPr>
        <w:t xml:space="preserve">additional </w:t>
      </w:r>
      <w:r w:rsidR="009A5AC4">
        <w:rPr>
          <w:sz w:val="24"/>
          <w:szCs w:val="24"/>
        </w:rPr>
        <w:t xml:space="preserve">feedback on the draft HSI model from all 6 </w:t>
      </w:r>
      <w:r w:rsidR="00CD0A3C">
        <w:rPr>
          <w:sz w:val="24"/>
          <w:szCs w:val="24"/>
        </w:rPr>
        <w:t xml:space="preserve">species </w:t>
      </w:r>
      <w:r w:rsidR="009A5AC4">
        <w:rPr>
          <w:sz w:val="24"/>
          <w:szCs w:val="24"/>
        </w:rPr>
        <w:t xml:space="preserve">experts and incorporated </w:t>
      </w:r>
      <w:r w:rsidR="00CD0A3C">
        <w:rPr>
          <w:sz w:val="24"/>
          <w:szCs w:val="24"/>
        </w:rPr>
        <w:t xml:space="preserve">their </w:t>
      </w:r>
      <w:r w:rsidR="009A5AC4">
        <w:rPr>
          <w:sz w:val="24"/>
          <w:szCs w:val="24"/>
        </w:rPr>
        <w:t xml:space="preserve">suggested changes.  We also developed a </w:t>
      </w:r>
      <w:r w:rsidR="00CD0A3C">
        <w:rPr>
          <w:sz w:val="24"/>
          <w:szCs w:val="24"/>
        </w:rPr>
        <w:t>7</w:t>
      </w:r>
      <w:r w:rsidR="00CD0A3C" w:rsidRPr="002722E0">
        <w:rPr>
          <w:sz w:val="24"/>
          <w:szCs w:val="24"/>
          <w:vertAlign w:val="superscript"/>
        </w:rPr>
        <w:t>th</w:t>
      </w:r>
      <w:r w:rsidR="00CD0A3C">
        <w:rPr>
          <w:sz w:val="24"/>
          <w:szCs w:val="24"/>
        </w:rPr>
        <w:t xml:space="preserve"> </w:t>
      </w:r>
      <w:r w:rsidR="009A5AC4">
        <w:rPr>
          <w:sz w:val="24"/>
          <w:szCs w:val="24"/>
        </w:rPr>
        <w:t xml:space="preserve">HSI model based solely on </w:t>
      </w:r>
      <w:r w:rsidR="00CD0A3C">
        <w:rPr>
          <w:sz w:val="24"/>
          <w:szCs w:val="24"/>
        </w:rPr>
        <w:t xml:space="preserve">habitat relationships described in </w:t>
      </w:r>
      <w:r w:rsidR="009A5AC4">
        <w:rPr>
          <w:sz w:val="24"/>
          <w:szCs w:val="24"/>
        </w:rPr>
        <w:t xml:space="preserve">the published literature.  </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w:t>
      </w:r>
      <w:r w:rsidR="00CB28B0">
        <w:rPr>
          <w:sz w:val="24"/>
          <w:szCs w:val="24"/>
        </w:rPr>
        <w:t xml:space="preserve">Dr. </w:t>
      </w:r>
      <w:r w:rsidR="00193878">
        <w:rPr>
          <w:sz w:val="24"/>
          <w:szCs w:val="24"/>
        </w:rPr>
        <w:t>Steve</w:t>
      </w:r>
      <w:r w:rsidR="00CB28B0">
        <w:rPr>
          <w:sz w:val="24"/>
          <w:szCs w:val="24"/>
        </w:rPr>
        <w:t>n</w:t>
      </w:r>
      <w:r w:rsidR="00193878">
        <w:rPr>
          <w:sz w:val="24"/>
          <w:szCs w:val="24"/>
        </w:rPr>
        <w:t xml:space="preserve"> </w:t>
      </w:r>
      <w:proofErr w:type="spellStart"/>
      <w:r w:rsidR="00193878">
        <w:rPr>
          <w:sz w:val="24"/>
          <w:szCs w:val="24"/>
        </w:rPr>
        <w:t>Sesnie</w:t>
      </w:r>
      <w:proofErr w:type="spellEnd"/>
      <w:r w:rsidR="00193878">
        <w:rPr>
          <w:sz w:val="24"/>
          <w:szCs w:val="24"/>
        </w:rPr>
        <w:t xml:space="preserv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w:t>
      </w:r>
      <w:r w:rsidR="00CB28B0">
        <w:rPr>
          <w:sz w:val="24"/>
          <w:szCs w:val="24"/>
        </w:rPr>
        <w:t xml:space="preserve">Dr. </w:t>
      </w:r>
      <w:proofErr w:type="spellStart"/>
      <w:r w:rsidR="00C86DCD">
        <w:rPr>
          <w:sz w:val="24"/>
          <w:szCs w:val="24"/>
        </w:rPr>
        <w:t>Sesnie</w:t>
      </w:r>
      <w:proofErr w:type="spellEnd"/>
      <w:r w:rsidR="00C86DCD">
        <w:rPr>
          <w:sz w:val="24"/>
          <w:szCs w:val="24"/>
        </w:rPr>
        <w:t xml:space="preserve"> and </w:t>
      </w:r>
      <w:r w:rsidR="00CB28B0">
        <w:rPr>
          <w:sz w:val="24"/>
          <w:szCs w:val="24"/>
        </w:rPr>
        <w:t xml:space="preserve">Dr. </w:t>
      </w:r>
      <w:proofErr w:type="spellStart"/>
      <w:r w:rsidR="00C86DCD">
        <w:rPr>
          <w:sz w:val="24"/>
          <w:szCs w:val="24"/>
        </w:rPr>
        <w:t>Lacrecia</w:t>
      </w:r>
      <w:proofErr w:type="spellEnd"/>
      <w:r w:rsidR="00C86DCD">
        <w:rPr>
          <w:sz w:val="24"/>
          <w:szCs w:val="24"/>
        </w:rPr>
        <w:t xml:space="preserve"> Johnson (U.S. Fish and Wildlife Service Zone Biologist for the Sonoran and </w:t>
      </w:r>
      <w:proofErr w:type="spellStart"/>
      <w:r w:rsidR="00C86DCD">
        <w:rPr>
          <w:sz w:val="24"/>
          <w:szCs w:val="24"/>
        </w:rPr>
        <w:t>Chihuahuan</w:t>
      </w:r>
      <w:proofErr w:type="spellEnd"/>
      <w:r w:rsidR="00C86DCD">
        <w:rPr>
          <w:sz w:val="24"/>
          <w:szCs w:val="24"/>
        </w:rPr>
        <w:t xml:space="preserve"> Deserts) </w:t>
      </w:r>
      <w:r w:rsidR="008552A9">
        <w:rPr>
          <w:sz w:val="24"/>
          <w:szCs w:val="24"/>
        </w:rPr>
        <w:t xml:space="preserve">on </w:t>
      </w:r>
      <w:r w:rsidR="00C86DCD">
        <w:rPr>
          <w:sz w:val="24"/>
          <w:szCs w:val="24"/>
        </w:rPr>
        <w:t>12 October, 2012</w:t>
      </w:r>
      <w:r w:rsidR="002172A0">
        <w:rPr>
          <w:sz w:val="24"/>
          <w:szCs w:val="24"/>
        </w:rPr>
        <w:t xml:space="preserve">.  </w:t>
      </w:r>
      <w:r w:rsidR="00CB28B0">
        <w:rPr>
          <w:sz w:val="24"/>
          <w:szCs w:val="24"/>
        </w:rPr>
        <w:t xml:space="preserve">Drs. </w:t>
      </w:r>
      <w:proofErr w:type="spellStart"/>
      <w:r w:rsidR="002172A0">
        <w:rPr>
          <w:sz w:val="24"/>
          <w:szCs w:val="24"/>
        </w:rPr>
        <w:t>Sesnie</w:t>
      </w:r>
      <w:proofErr w:type="spellEnd"/>
      <w:r w:rsidR="002172A0">
        <w:rPr>
          <w:sz w:val="24"/>
          <w:szCs w:val="24"/>
        </w:rPr>
        <w:t xml:space="preserve"> and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w:t>
      </w:r>
      <w:r w:rsidR="00CB28B0">
        <w:rPr>
          <w:sz w:val="24"/>
          <w:szCs w:val="24"/>
        </w:rPr>
        <w:t xml:space="preserve">habitat </w:t>
      </w:r>
      <w:r w:rsidR="00A40854">
        <w:rPr>
          <w:sz w:val="24"/>
          <w:szCs w:val="24"/>
        </w:rPr>
        <w:t xml:space="preserve">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bobwhite</w:t>
      </w:r>
      <w:r w:rsidR="00110135">
        <w:rPr>
          <w:sz w:val="24"/>
          <w:szCs w:val="24"/>
        </w:rPr>
        <w:t xml:space="preserve">.  </w:t>
      </w:r>
      <w:r w:rsidR="00A40854">
        <w:rPr>
          <w:sz w:val="24"/>
          <w:szCs w:val="24"/>
        </w:rPr>
        <w:t xml:space="preserve">We discussed our </w:t>
      </w:r>
      <w:r w:rsidR="00CB28B0">
        <w:rPr>
          <w:sz w:val="24"/>
          <w:szCs w:val="24"/>
        </w:rPr>
        <w:t xml:space="preserve">draft </w:t>
      </w:r>
      <w:r w:rsidR="00A40854">
        <w:rPr>
          <w:sz w:val="24"/>
          <w:szCs w:val="24"/>
        </w:rPr>
        <w:t>results and w</w:t>
      </w:r>
      <w:r w:rsidR="00110135">
        <w:rPr>
          <w:sz w:val="24"/>
          <w:szCs w:val="24"/>
        </w:rPr>
        <w:t xml:space="preserve">e provided </w:t>
      </w:r>
      <w:r w:rsidR="001B3488">
        <w:rPr>
          <w:sz w:val="24"/>
          <w:szCs w:val="24"/>
        </w:rPr>
        <w:t>all 7</w:t>
      </w:r>
      <w:r w:rsidR="00110135">
        <w:rPr>
          <w:sz w:val="24"/>
          <w:szCs w:val="24"/>
        </w:rPr>
        <w:t xml:space="preserve">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w:t>
      </w:r>
      <w:r w:rsidR="00CB28B0">
        <w:rPr>
          <w:sz w:val="24"/>
          <w:szCs w:val="24"/>
        </w:rPr>
        <w:t xml:space="preserve">other portions of the species historic range, </w:t>
      </w:r>
      <w:r w:rsidR="00A40854">
        <w:rPr>
          <w:sz w:val="24"/>
          <w:szCs w:val="24"/>
        </w:rPr>
        <w:t xml:space="preserve">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lastRenderedPageBreak/>
        <w:t>Quantifying the u</w:t>
      </w:r>
      <w:r>
        <w:rPr>
          <w:sz w:val="24"/>
          <w:szCs w:val="24"/>
        </w:rPr>
        <w:t xml:space="preserve">ncertainty associated with the suite of </w:t>
      </w:r>
      <w:r w:rsidR="00CB28B0">
        <w:rPr>
          <w:sz w:val="24"/>
          <w:szCs w:val="24"/>
        </w:rPr>
        <w:t xml:space="preserve">7 </w:t>
      </w:r>
      <w:r>
        <w:rPr>
          <w:sz w:val="24"/>
          <w:szCs w:val="24"/>
        </w:rPr>
        <w:t>HSI</w:t>
      </w:r>
      <w:r w:rsidRPr="004A46A5">
        <w:rPr>
          <w:sz w:val="24"/>
          <w:szCs w:val="24"/>
        </w:rPr>
        <w:t xml:space="preserve"> models </w:t>
      </w:r>
      <w:r w:rsidR="00CA0590">
        <w:rPr>
          <w:sz w:val="24"/>
          <w:szCs w:val="24"/>
        </w:rPr>
        <w:t xml:space="preserve">that </w:t>
      </w:r>
      <w:r>
        <w:rPr>
          <w:sz w:val="24"/>
          <w:szCs w:val="24"/>
        </w:rPr>
        <w:t xml:space="preserve">we developed </w:t>
      </w:r>
      <w:r w:rsidR="00CB28B0">
        <w:rPr>
          <w:sz w:val="24"/>
          <w:szCs w:val="24"/>
        </w:rPr>
        <w:t>is</w:t>
      </w:r>
      <w:r w:rsidRPr="004A46A5">
        <w:rPr>
          <w:sz w:val="24"/>
          <w:szCs w:val="24"/>
        </w:rPr>
        <w:t xml:space="preserve"> important </w:t>
      </w:r>
      <w:r w:rsidR="00CB28B0">
        <w:rPr>
          <w:sz w:val="24"/>
          <w:szCs w:val="24"/>
        </w:rPr>
        <w:t>for</w:t>
      </w:r>
      <w:r w:rsidR="00CB28B0" w:rsidRPr="004A46A5">
        <w:rPr>
          <w:sz w:val="24"/>
          <w:szCs w:val="24"/>
        </w:rPr>
        <w:t xml:space="preserve"> </w:t>
      </w:r>
      <w:r w:rsidRPr="004A46A5">
        <w:rPr>
          <w:sz w:val="24"/>
          <w:szCs w:val="24"/>
        </w:rPr>
        <w:t xml:space="preserve">land managers </w:t>
      </w:r>
      <w:r w:rsidR="00CB28B0">
        <w:rPr>
          <w:sz w:val="24"/>
          <w:szCs w:val="24"/>
        </w:rPr>
        <w:t xml:space="preserve">who wish </w:t>
      </w:r>
      <w:r w:rsidRPr="004A46A5">
        <w:rPr>
          <w:sz w:val="24"/>
          <w:szCs w:val="24"/>
        </w:rPr>
        <w:t>to improve masked bobwhite habitat or find new potential release sites. Multiple sources of uncertainty are associated with each HSI model:</w:t>
      </w:r>
    </w:p>
    <w:p w:rsidR="004A46A5" w:rsidRPr="004A46A5" w:rsidRDefault="004A46A5" w:rsidP="002827E3">
      <w:pPr>
        <w:pStyle w:val="ListParagraph"/>
        <w:numPr>
          <w:ilvl w:val="0"/>
          <w:numId w:val="6"/>
        </w:numPr>
        <w:spacing w:line="480" w:lineRule="auto"/>
        <w:rPr>
          <w:sz w:val="24"/>
          <w:szCs w:val="24"/>
        </w:rPr>
      </w:pPr>
      <w:r w:rsidRPr="004A46A5">
        <w:rPr>
          <w:sz w:val="24"/>
          <w:szCs w:val="24"/>
        </w:rPr>
        <w:t xml:space="preserve">Variable selection </w:t>
      </w:r>
    </w:p>
    <w:p w:rsidR="004A46A5" w:rsidRPr="004A46A5" w:rsidRDefault="00CB28B0" w:rsidP="002827E3">
      <w:pPr>
        <w:pStyle w:val="ListParagraph"/>
        <w:numPr>
          <w:ilvl w:val="0"/>
          <w:numId w:val="6"/>
        </w:numPr>
        <w:spacing w:line="480" w:lineRule="auto"/>
        <w:rPr>
          <w:sz w:val="24"/>
          <w:szCs w:val="24"/>
        </w:rPr>
      </w:pPr>
      <w:r>
        <w:rPr>
          <w:sz w:val="24"/>
          <w:szCs w:val="24"/>
        </w:rPr>
        <w:t>S</w:t>
      </w:r>
      <w:r w:rsidR="004A46A5" w:rsidRPr="004A46A5">
        <w:rPr>
          <w:sz w:val="24"/>
          <w:szCs w:val="24"/>
        </w:rPr>
        <w:t>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t xml:space="preserve">Relationships </w:t>
      </w:r>
      <w:r w:rsidR="001B3488">
        <w:rPr>
          <w:sz w:val="24"/>
          <w:szCs w:val="24"/>
        </w:rPr>
        <w:t>among</w:t>
      </w:r>
      <w:r w:rsidRPr="004A46A5">
        <w:rPr>
          <w:sz w:val="24"/>
          <w:szCs w:val="24"/>
        </w:rPr>
        <w:t xml:space="preserve">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uncertainty associated with </w:t>
      </w:r>
      <w:r w:rsidR="001F179F">
        <w:rPr>
          <w:sz w:val="24"/>
          <w:szCs w:val="24"/>
        </w:rPr>
        <w:t xml:space="preserve">uncertainty of the suitability functions </w:t>
      </w:r>
      <w:r w:rsidR="00CB28B0">
        <w:rPr>
          <w:sz w:val="24"/>
          <w:szCs w:val="24"/>
        </w:rPr>
        <w:t xml:space="preserve">(#2 above) </w:t>
      </w:r>
      <w:r w:rsidR="001F179F">
        <w:rPr>
          <w:sz w:val="24"/>
          <w:szCs w:val="24"/>
        </w:rPr>
        <w:t xml:space="preserve">and </w:t>
      </w:r>
      <w:r w:rsidR="00CB28B0">
        <w:rPr>
          <w:sz w:val="24"/>
          <w:szCs w:val="24"/>
        </w:rPr>
        <w:t>uncertainty in</w:t>
      </w:r>
      <w:r w:rsidR="001F179F">
        <w:rPr>
          <w:sz w:val="24"/>
          <w:szCs w:val="24"/>
        </w:rPr>
        <w:t xml:space="preserve"> the structure of the model</w:t>
      </w:r>
      <w:r w:rsidR="00CB28B0">
        <w:rPr>
          <w:sz w:val="24"/>
          <w:szCs w:val="24"/>
        </w:rPr>
        <w:t xml:space="preserve"> (#3 above)</w:t>
      </w:r>
      <w:r w:rsidR="001F179F">
        <w:rPr>
          <w:sz w:val="24"/>
          <w:szCs w:val="24"/>
        </w:rPr>
        <w:t>.</w:t>
      </w:r>
      <w:r w:rsidR="004A46A5" w:rsidRPr="004A46A5">
        <w:rPr>
          <w:sz w:val="24"/>
          <w:szCs w:val="24"/>
        </w:rPr>
        <w:t xml:space="preserve">  Understanding th</w:t>
      </w:r>
      <w:r w:rsidR="00CB28B0">
        <w:rPr>
          <w:sz w:val="24"/>
          <w:szCs w:val="24"/>
        </w:rPr>
        <w:t>e degree of</w:t>
      </w:r>
      <w:r w:rsidR="004A46A5" w:rsidRPr="004A46A5">
        <w:rPr>
          <w:sz w:val="24"/>
          <w:szCs w:val="24"/>
        </w:rPr>
        <w:t xml:space="preserve"> uncertainty </w:t>
      </w:r>
      <w:r w:rsidR="00CB28B0">
        <w:rPr>
          <w:sz w:val="24"/>
          <w:szCs w:val="24"/>
        </w:rPr>
        <w:t xml:space="preserve">in these areas </w:t>
      </w:r>
      <w:r w:rsidR="004A46A5" w:rsidRPr="004A46A5">
        <w:rPr>
          <w:sz w:val="24"/>
          <w:szCs w:val="24"/>
        </w:rPr>
        <w:t xml:space="preserve">will help land managers make decisions about habitat management, </w:t>
      </w:r>
      <w:r w:rsidR="00CB28B0">
        <w:rPr>
          <w:sz w:val="24"/>
          <w:szCs w:val="24"/>
        </w:rPr>
        <w:t>and</w:t>
      </w:r>
      <w:r w:rsidR="00CB28B0" w:rsidRPr="004A46A5">
        <w:rPr>
          <w:sz w:val="24"/>
          <w:szCs w:val="24"/>
        </w:rPr>
        <w:t xml:space="preserve"> </w:t>
      </w:r>
      <w:r w:rsidR="004A46A5" w:rsidRPr="004A46A5">
        <w:rPr>
          <w:sz w:val="24"/>
          <w:szCs w:val="24"/>
        </w:rPr>
        <w:t>will also identify the habitat variables which contain the greatest degree of uncertainty</w:t>
      </w:r>
      <w:r w:rsidR="00CB28B0">
        <w:rPr>
          <w:sz w:val="24"/>
          <w:szCs w:val="24"/>
        </w:rPr>
        <w:t xml:space="preserve"> (and hence deserve additional research/debate)</w:t>
      </w:r>
      <w:r w:rsidR="004A46A5" w:rsidRPr="004A46A5">
        <w:rPr>
          <w:sz w:val="24"/>
          <w:szCs w:val="24"/>
        </w:rPr>
        <w:t>.  Understanding the greatest sources of uncertainty will be important for directing future research efforts</w:t>
      </w:r>
      <w:r w:rsidR="001F179F">
        <w:rPr>
          <w:sz w:val="24"/>
          <w:szCs w:val="24"/>
        </w:rPr>
        <w:t xml:space="preserve"> to further our understanding of the species-habitat relationship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range of uncertainty</w:t>
      </w:r>
      <w:r w:rsidR="00CB28B0">
        <w:rPr>
          <w:sz w:val="24"/>
          <w:szCs w:val="24"/>
        </w:rPr>
        <w:t xml:space="preserve"> (to learn from the release and to ensure that released masked bobwhite are more likely to find suitable habitat conditions within the release area)</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lastRenderedPageBreak/>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w:t>
      </w:r>
      <w:r w:rsidR="00CB28B0">
        <w:rPr>
          <w:sz w:val="24"/>
          <w:szCs w:val="24"/>
        </w:rPr>
        <w:t>-</w:t>
      </w:r>
      <w:r w:rsidR="005A1CAC" w:rsidRPr="005A1CAC">
        <w:rPr>
          <w:sz w:val="24"/>
          <w:szCs w:val="24"/>
        </w:rPr>
        <w:t xml:space="preserve">habitat requirements.  </w:t>
      </w:r>
      <w:r w:rsidR="00CB28B0">
        <w:rPr>
          <w:sz w:val="24"/>
          <w:szCs w:val="24"/>
        </w:rPr>
        <w:t>Hence, w</w:t>
      </w:r>
      <w:r w:rsidR="005A1CAC" w:rsidRPr="005A1CAC">
        <w:rPr>
          <w:sz w:val="24"/>
          <w:szCs w:val="24"/>
        </w:rPr>
        <w:t>e us</w:t>
      </w:r>
      <w:r w:rsidR="00CB28B0">
        <w:rPr>
          <w:sz w:val="24"/>
          <w:szCs w:val="24"/>
        </w:rPr>
        <w:t>ed</w:t>
      </w:r>
      <w:r w:rsidR="005A1CAC" w:rsidRPr="005A1CAC">
        <w:rPr>
          <w:sz w:val="24"/>
          <w:szCs w:val="24"/>
        </w:rPr>
        <w:t xml:space="preserve"> </w:t>
      </w:r>
      <w:commentRangeStart w:id="6"/>
      <w:commentRangeStart w:id="7"/>
      <w:r w:rsidR="005A1CAC" w:rsidRPr="005A1CAC">
        <w:rPr>
          <w:sz w:val="24"/>
          <w:szCs w:val="24"/>
        </w:rPr>
        <w:t xml:space="preserve">the complete set of expert opinions to quantify uncertainty </w:t>
      </w:r>
      <w:commentRangeEnd w:id="6"/>
      <w:r w:rsidR="008D068B">
        <w:rPr>
          <w:rStyle w:val="CommentReference"/>
        </w:rPr>
        <w:commentReference w:id="6"/>
      </w:r>
      <w:commentRangeEnd w:id="7"/>
      <w:r w:rsidR="00794FD7">
        <w:rPr>
          <w:rStyle w:val="CommentReference"/>
        </w:rPr>
        <w:commentReference w:id="7"/>
      </w:r>
      <w:r w:rsidR="005A1CAC" w:rsidRPr="005A1CAC">
        <w:rPr>
          <w:sz w:val="24"/>
          <w:szCs w:val="24"/>
        </w:rPr>
        <w:t>in th</w:t>
      </w:r>
      <w:r>
        <w:rPr>
          <w:sz w:val="24"/>
          <w:szCs w:val="24"/>
        </w:rPr>
        <w:t>e species</w:t>
      </w:r>
      <w:r w:rsidR="00CB28B0">
        <w:rPr>
          <w:sz w:val="24"/>
          <w:szCs w:val="24"/>
        </w:rPr>
        <w:t>-</w:t>
      </w:r>
      <w:r>
        <w:rPr>
          <w:sz w:val="24"/>
          <w:szCs w:val="24"/>
        </w:rPr>
        <w:t>habitat models</w:t>
      </w:r>
      <w:r w:rsidR="005A1CAC" w:rsidRPr="005A1CAC">
        <w:rPr>
          <w:sz w:val="24"/>
          <w:szCs w:val="24"/>
        </w:rPr>
        <w:t xml:space="preserve">.  </w:t>
      </w:r>
      <w:r w:rsidR="00CB28B0">
        <w:rPr>
          <w:sz w:val="24"/>
          <w:szCs w:val="24"/>
        </w:rPr>
        <w:t>We</w:t>
      </w:r>
      <w:r w:rsidR="005A1CAC" w:rsidRPr="005A1CAC">
        <w:rPr>
          <w:sz w:val="24"/>
          <w:szCs w:val="24"/>
        </w:rPr>
        <w:t xml:space="preserve"> assume</w:t>
      </w:r>
      <w:r w:rsidR="00CB28B0">
        <w:rPr>
          <w:sz w:val="24"/>
          <w:szCs w:val="24"/>
        </w:rPr>
        <w:t>d</w:t>
      </w:r>
      <w:r w:rsidR="005A1CAC" w:rsidRPr="005A1CAC">
        <w:rPr>
          <w:sz w:val="24"/>
          <w:szCs w:val="24"/>
        </w:rPr>
        <w:t xml:space="preserve"> </w:t>
      </w:r>
      <w:r w:rsidR="00CB28B0">
        <w:rPr>
          <w:sz w:val="24"/>
          <w:szCs w:val="24"/>
        </w:rPr>
        <w:t xml:space="preserve">that </w:t>
      </w:r>
      <w:r w:rsidR="005A1CAC" w:rsidRPr="005A1CAC">
        <w:rPr>
          <w:sz w:val="24"/>
          <w:szCs w:val="24"/>
        </w:rPr>
        <w:t xml:space="preserve">the “true” relationship </w:t>
      </w:r>
      <w:r w:rsidR="00CB28B0">
        <w:rPr>
          <w:sz w:val="24"/>
          <w:szCs w:val="24"/>
        </w:rPr>
        <w:t xml:space="preserve">between each habitat variable and suitability for masked bobwhite </w:t>
      </w:r>
      <w:r w:rsidR="005A1CAC" w:rsidRPr="005A1CAC">
        <w:rPr>
          <w:sz w:val="24"/>
          <w:szCs w:val="24"/>
        </w:rPr>
        <w:t xml:space="preserve">is spanned by the </w:t>
      </w:r>
      <w:r w:rsidR="00CA0590">
        <w:rPr>
          <w:sz w:val="24"/>
          <w:szCs w:val="24"/>
        </w:rPr>
        <w:t>variation in</w:t>
      </w:r>
      <w:r w:rsidR="005A1CAC" w:rsidRPr="005A1CAC">
        <w:rPr>
          <w:sz w:val="24"/>
          <w:szCs w:val="24"/>
        </w:rPr>
        <w:t xml:space="preserve"> opinions</w:t>
      </w:r>
      <w:r w:rsidR="00CA0590">
        <w:rPr>
          <w:sz w:val="24"/>
          <w:szCs w:val="24"/>
        </w:rPr>
        <w:t xml:space="preserve"> among our </w:t>
      </w:r>
      <w:ins w:id="8" w:author="Dominic D LaRoche" w:date="2013-09-29T14:48:00Z">
        <w:r w:rsidR="004A4A92">
          <w:rPr>
            <w:sz w:val="24"/>
            <w:szCs w:val="24"/>
          </w:rPr>
          <w:t>7</w:t>
        </w:r>
      </w:ins>
      <w:del w:id="9" w:author="Dominic D LaRoche" w:date="2013-09-29T14:48:00Z">
        <w:r w:rsidR="00CA0590" w:rsidDel="004A4A92">
          <w:rPr>
            <w:sz w:val="24"/>
            <w:szCs w:val="24"/>
          </w:rPr>
          <w:delText>6</w:delText>
        </w:r>
      </w:del>
      <w:r w:rsidR="00CA0590">
        <w:rPr>
          <w:sz w:val="24"/>
          <w:szCs w:val="24"/>
        </w:rPr>
        <w:t xml:space="preserve"> species experts</w:t>
      </w:r>
      <w:ins w:id="10" w:author="Dominic D LaRoche" w:date="2013-09-29T14:49:00Z">
        <w:r w:rsidR="004A4A92">
          <w:rPr>
            <w:sz w:val="24"/>
            <w:szCs w:val="24"/>
          </w:rPr>
          <w:t xml:space="preserve"> (including the literature)</w:t>
        </w:r>
      </w:ins>
      <w:r w:rsidR="005A1CAC" w:rsidRPr="005A1CAC">
        <w:rPr>
          <w:sz w:val="24"/>
          <w:szCs w:val="24"/>
        </w:rPr>
        <w:t>.  Therefore, the degree of uncertainty surrounding any suitability function is defined by the entire set of functions ac</w:t>
      </w:r>
      <w:r w:rsidR="004A46A5">
        <w:rPr>
          <w:sz w:val="24"/>
          <w:szCs w:val="24"/>
        </w:rPr>
        <w:t xml:space="preserve">ross all species experts.  We created graphical representations of this uncertainty for each habitat suitability relationship identified by </w:t>
      </w:r>
      <w:r w:rsidR="008D068B">
        <w:rPr>
          <w:sz w:val="24"/>
          <w:szCs w:val="24"/>
        </w:rPr>
        <w:t xml:space="preserve">the 6 species </w:t>
      </w:r>
      <w:r w:rsidR="004A46A5">
        <w:rPr>
          <w:sz w:val="24"/>
          <w:szCs w:val="24"/>
        </w:rPr>
        <w:t xml:space="preserve">experts. </w:t>
      </w:r>
      <w:r>
        <w:rPr>
          <w:sz w:val="24"/>
          <w:szCs w:val="24"/>
        </w:rPr>
        <w:t xml:space="preserve">The uncertainty represented in these graphs can be measured by integrating over the domain of the relationship to determine the area of each uncertainty estimate.  </w:t>
      </w:r>
      <w:ins w:id="11" w:author="Dominic D LaRoche" w:date="2013-09-27T17:10:00Z">
        <w:r w:rsidR="00670920">
          <w:rPr>
            <w:sz w:val="24"/>
            <w:szCs w:val="24"/>
          </w:rPr>
          <w:t>Our method treats each relationship as an exact mapping of a habitat metric to a suitability value.</w:t>
        </w:r>
        <w:r w:rsidR="00670920">
          <w:rPr>
            <w:sz w:val="24"/>
            <w:szCs w:val="24"/>
          </w:rPr>
          <w:t xml:space="preserve">  Therefore, t</w:t>
        </w:r>
      </w:ins>
      <w:ins w:id="12" w:author="Dominic D LaRoche" w:date="2013-09-27T17:02:00Z">
        <w:r w:rsidR="0002727C">
          <w:rPr>
            <w:sz w:val="24"/>
            <w:szCs w:val="24"/>
          </w:rPr>
          <w:t>he uncertainty estimated in this manner is likely to underestimate the true uncertainty</w:t>
        </w:r>
      </w:ins>
      <w:ins w:id="13" w:author="Dominic D LaRoche" w:date="2013-09-27T17:03:00Z">
        <w:r w:rsidR="0002727C">
          <w:rPr>
            <w:sz w:val="24"/>
            <w:szCs w:val="24"/>
          </w:rPr>
          <w:t xml:space="preserve"> associated with these relationships since there is likely to be uncertainty associated with each individual relationship. </w:t>
        </w:r>
      </w:ins>
    </w:p>
    <w:p w:rsidR="00A34125" w:rsidRDefault="00A34125" w:rsidP="002827E3">
      <w:pPr>
        <w:spacing w:line="480" w:lineRule="auto"/>
        <w:rPr>
          <w:i/>
          <w:sz w:val="24"/>
          <w:szCs w:val="24"/>
        </w:rPr>
      </w:pPr>
      <w:r>
        <w:rPr>
          <w:i/>
          <w:sz w:val="24"/>
          <w:szCs w:val="24"/>
        </w:rPr>
        <w:t>Uncertainty of HSI model structure</w:t>
      </w:r>
    </w:p>
    <w:p w:rsidR="008F0B26" w:rsidRPr="00670920" w:rsidRDefault="00A34125" w:rsidP="002827E3">
      <w:pPr>
        <w:spacing w:line="480" w:lineRule="auto"/>
        <w:rPr>
          <w:sz w:val="24"/>
          <w:szCs w:val="24"/>
        </w:rPr>
      </w:pPr>
      <w:r>
        <w:rPr>
          <w:sz w:val="24"/>
          <w:szCs w:val="24"/>
        </w:rPr>
        <w:tab/>
        <w:t xml:space="preserve">We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 xml:space="preserve">We modeled HSI values for each variable as an </w:t>
      </w:r>
      <w:r w:rsidR="008F0B26">
        <w:rPr>
          <w:sz w:val="24"/>
          <w:szCs w:val="24"/>
        </w:rPr>
        <w:lastRenderedPageBreak/>
        <w:t>independent random symmetric beta process with a mean of 0</w:t>
      </w:r>
      <w:r w:rsidR="00907A62">
        <w:rPr>
          <w:sz w:val="24"/>
          <w:szCs w:val="24"/>
        </w:rPr>
        <w:t>.5</w:t>
      </w:r>
      <w:ins w:id="14" w:author="Dominic D LaRoche" w:date="2013-09-27T17:25:00Z">
        <w:r w:rsidR="00FB73C9">
          <w:rPr>
            <w:sz w:val="24"/>
            <w:szCs w:val="24"/>
          </w:rPr>
          <w:t xml:space="preserve"> (the choice of 0.5 was arbitrary)</w:t>
        </w:r>
      </w:ins>
      <w:r w:rsidR="00907A62">
        <w:rPr>
          <w:sz w:val="24"/>
          <w:szCs w:val="24"/>
        </w:rPr>
        <w:t>;</w:t>
      </w:r>
      <w:r w:rsidR="00670920">
        <w:rPr>
          <w:sz w:val="24"/>
          <w:szCs w:val="24"/>
        </w:rPr>
        <w:t xml:space="preserve"> let </w:t>
      </w:r>
      <w:proofErr w:type="spellStart"/>
      <w:r w:rsidR="00670920">
        <w:rPr>
          <w:i/>
          <w:sz w:val="24"/>
          <w:szCs w:val="24"/>
        </w:rPr>
        <w:t>x</w:t>
      </w:r>
      <w:r w:rsidR="00670920">
        <w:rPr>
          <w:i/>
          <w:sz w:val="24"/>
          <w:szCs w:val="24"/>
          <w:vertAlign w:val="subscript"/>
        </w:rPr>
        <w:t>j</w:t>
      </w:r>
      <w:proofErr w:type="spellEnd"/>
      <w:r w:rsidR="00670920">
        <w:rPr>
          <w:i/>
          <w:sz w:val="24"/>
          <w:szCs w:val="24"/>
        </w:rPr>
        <w:t xml:space="preserve"> </w:t>
      </w:r>
      <w:r w:rsidR="00670920">
        <w:rPr>
          <w:sz w:val="24"/>
          <w:szCs w:val="24"/>
        </w:rPr>
        <w:t xml:space="preserve">be a measure of a habitat variable at location </w:t>
      </w:r>
      <w:r w:rsidR="00670920">
        <w:rPr>
          <w:i/>
          <w:sz w:val="24"/>
          <w:szCs w:val="24"/>
        </w:rPr>
        <w:t>j</w:t>
      </w:r>
      <w:r w:rsidR="00670920">
        <w:rPr>
          <w:sz w:val="24"/>
          <w:szCs w:val="24"/>
        </w:rPr>
        <w:t>,</w:t>
      </w:r>
    </w:p>
    <w:p w:rsidR="008F0B26" w:rsidRPr="008F0B26" w:rsidRDefault="00BB76D4"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proofErr w:type="gramStart"/>
      <w:r>
        <w:rPr>
          <w:sz w:val="24"/>
          <w:szCs w:val="24"/>
        </w:rPr>
        <w:t>w</w:t>
      </w:r>
      <w:r w:rsidR="00907A62">
        <w:rPr>
          <w:sz w:val="24"/>
          <w:szCs w:val="24"/>
        </w:rPr>
        <w:t>here</w:t>
      </w:r>
      <w:proofErr w:type="gramEnd"/>
      <w:r>
        <w:rPr>
          <w:sz w:val="24"/>
          <w:szCs w:val="24"/>
        </w:rPr>
        <w:t xml:space="preserve"> </w:t>
      </w:r>
      <w:r>
        <w:rPr>
          <w:i/>
          <w:sz w:val="24"/>
          <w:szCs w:val="24"/>
        </w:rPr>
        <w:t>S</w:t>
      </w:r>
      <w:r>
        <w:rPr>
          <w:i/>
          <w:sz w:val="24"/>
          <w:szCs w:val="24"/>
          <w:vertAlign w:val="subscript"/>
        </w:rPr>
        <w:t>i</w:t>
      </w:r>
      <w:r>
        <w:rPr>
          <w:i/>
          <w:sz w:val="24"/>
          <w:szCs w:val="24"/>
        </w:rPr>
        <w:t>(</w:t>
      </w:r>
      <w:proofErr w:type="spellStart"/>
      <w:r>
        <w:rPr>
          <w:i/>
          <w:sz w:val="24"/>
          <w:szCs w:val="24"/>
        </w:rPr>
        <w:t>x</w:t>
      </w:r>
      <w:r w:rsidR="008D068B" w:rsidRPr="00670920">
        <w:rPr>
          <w:i/>
          <w:sz w:val="24"/>
          <w:szCs w:val="24"/>
          <w:vertAlign w:val="subscript"/>
        </w:rPr>
        <w:t>j</w:t>
      </w:r>
      <w:proofErr w:type="spellEnd"/>
      <w:r>
        <w:rPr>
          <w:i/>
          <w:sz w:val="24"/>
          <w:szCs w:val="24"/>
        </w:rPr>
        <w:t>)</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is the number of pixels in the area modeled</w:t>
      </w:r>
      <w:r w:rsidR="00FB73C9">
        <w:rPr>
          <w:sz w:val="24"/>
          <w:szCs w:val="24"/>
        </w:rPr>
        <w:t xml:space="preserve">.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proofErr w:type="gramStart"/>
      <w:r>
        <w:rPr>
          <w:sz w:val="24"/>
          <w:szCs w:val="24"/>
        </w:rPr>
        <w:t>where</w:t>
      </w:r>
      <w:proofErr w:type="gramEnd"/>
      <w:r>
        <w:rPr>
          <w:sz w:val="24"/>
          <w:szCs w:val="24"/>
        </w:rPr>
        <w:t xml:space="preserv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h individual HSI model.  We then calculated the difference in overall habitat 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r w:rsidR="00FB73C9">
        <w:rPr>
          <w:sz w:val="24"/>
          <w:szCs w:val="24"/>
        </w:rPr>
        <w:t xml:space="preserve">  We compared the mean suitability from each model to the expected mean suitability to determine important structural elements within each model.</w:t>
      </w:r>
    </w:p>
    <w:p w:rsidR="00A34125" w:rsidRDefault="00CD2ACD" w:rsidP="002827E3">
      <w:pPr>
        <w:spacing w:line="480" w:lineRule="auto"/>
        <w:rPr>
          <w:sz w:val="24"/>
          <w:szCs w:val="24"/>
        </w:rPr>
      </w:pPr>
      <w:r>
        <w:rPr>
          <w:sz w:val="24"/>
          <w:szCs w:val="24"/>
        </w:rPr>
        <w:lastRenderedPageBreak/>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w:t>
      </w:r>
      <w:r w:rsidR="008E5B6B">
        <w:rPr>
          <w:sz w:val="24"/>
          <w:szCs w:val="24"/>
        </w:rPr>
        <w:t xml:space="preserve">high- </w:t>
      </w:r>
      <w:r w:rsidR="00E64D63">
        <w:rPr>
          <w:sz w:val="24"/>
          <w:szCs w:val="24"/>
        </w:rPr>
        <w:t xml:space="preserve">and </w:t>
      </w:r>
      <w:r w:rsidR="008E5B6B">
        <w:rPr>
          <w:sz w:val="24"/>
          <w:szCs w:val="24"/>
        </w:rPr>
        <w:t>low-quality</w:t>
      </w:r>
      <w:r w:rsidR="00E64D63">
        <w:rPr>
          <w:sz w:val="24"/>
          <w:szCs w:val="24"/>
        </w:rPr>
        <w:t xml:space="preserve"> </w:t>
      </w:r>
      <w:proofErr w:type="gramStart"/>
      <w:r w:rsidR="00E64D63">
        <w:rPr>
          <w:sz w:val="24"/>
          <w:szCs w:val="24"/>
        </w:rPr>
        <w:t>habitat</w:t>
      </w:r>
      <w:proofErr w:type="gramEnd"/>
      <w:r w:rsidR="00E64D63">
        <w:rPr>
          <w:sz w:val="24"/>
          <w:szCs w:val="24"/>
        </w:rPr>
        <w:t xml:space="preserve">.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w:t>
      </w:r>
      <w:r w:rsidR="008D068B">
        <w:rPr>
          <w:sz w:val="24"/>
          <w:szCs w:val="24"/>
        </w:rPr>
        <w:t>,</w:t>
      </w:r>
      <w:r w:rsidR="002D08A4">
        <w:rPr>
          <w:sz w:val="24"/>
          <w:szCs w:val="24"/>
        </w:rPr>
        <w:t xml:space="preserve"> produce a higher mean score than would be expected) or pessimistic (i.e.</w:t>
      </w:r>
      <w:r w:rsidR="008D068B">
        <w:rPr>
          <w:sz w:val="24"/>
          <w:szCs w:val="24"/>
        </w:rPr>
        <w:t>,</w:t>
      </w:r>
      <w:r w:rsidR="002D08A4">
        <w:rPr>
          <w:sz w:val="24"/>
          <w:szCs w:val="24"/>
        </w:rPr>
        <w:t xml:space="preserv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w:t>
      </w:r>
      <w:r w:rsidR="008D068B">
        <w:rPr>
          <w:sz w:val="24"/>
          <w:szCs w:val="24"/>
        </w:rPr>
        <w:t>across an area of 4 ha (40,000 m</w:t>
      </w:r>
      <w:r w:rsidR="008D068B">
        <w:rPr>
          <w:sz w:val="24"/>
          <w:szCs w:val="24"/>
          <w:vertAlign w:val="superscript"/>
        </w:rPr>
        <w:t>2</w:t>
      </w:r>
      <w:r w:rsidR="008D068B">
        <w:rPr>
          <w:sz w:val="24"/>
          <w:szCs w:val="24"/>
        </w:rPr>
        <w:t>).  We used</w:t>
      </w:r>
      <w:r w:rsidR="009D13AF">
        <w:rPr>
          <w:sz w:val="24"/>
          <w:szCs w:val="24"/>
        </w:rPr>
        <w:t xml:space="preserve"> the range of values represented in the set of HSI models</w:t>
      </w:r>
      <w:r w:rsidR="008D068B">
        <w:rPr>
          <w:sz w:val="24"/>
          <w:szCs w:val="24"/>
        </w:rPr>
        <w:t xml:space="preserve"> as possible values in the simulation</w:t>
      </w:r>
      <w:r w:rsidR="009D13AF">
        <w:rPr>
          <w:sz w:val="24"/>
          <w:szCs w:val="24"/>
        </w:rPr>
        <w:t>.  In order t</w:t>
      </w:r>
      <w:r w:rsidR="00921CFB">
        <w:rPr>
          <w:sz w:val="24"/>
          <w:szCs w:val="24"/>
        </w:rPr>
        <w:t xml:space="preserve">o better simulate real-world </w:t>
      </w:r>
      <w:r w:rsidR="008D068B">
        <w:rPr>
          <w:sz w:val="24"/>
          <w:szCs w:val="24"/>
        </w:rPr>
        <w:t xml:space="preserve">habitat </w:t>
      </w:r>
      <w:r w:rsidR="00921CFB">
        <w:rPr>
          <w:sz w:val="24"/>
          <w:szCs w:val="24"/>
        </w:rPr>
        <w:t>data</w:t>
      </w:r>
      <w:r w:rsidR="008D068B">
        <w:rPr>
          <w:sz w:val="24"/>
          <w:szCs w:val="24"/>
        </w:rPr>
        <w:t xml:space="preserve"> where habitat features are typically spatially correlated,</w:t>
      </w:r>
      <w:r w:rsidR="00921CFB">
        <w:rPr>
          <w:sz w:val="24"/>
          <w:szCs w:val="24"/>
        </w:rPr>
        <w:t xml:space="preserve"> we gave each variable</w:t>
      </w:r>
      <w:r w:rsidR="009D13AF">
        <w:rPr>
          <w:sz w:val="24"/>
          <w:szCs w:val="24"/>
        </w:rPr>
        <w:t xml:space="preserve"> a level of autocorrelation </w:t>
      </w:r>
      <w:commentRangeStart w:id="15"/>
      <w:r w:rsidR="009D13AF">
        <w:rPr>
          <w:sz w:val="24"/>
          <w:szCs w:val="24"/>
        </w:rPr>
        <w:t>between ρ=0.95 and ρ=0.99</w:t>
      </w:r>
      <w:commentRangeEnd w:id="15"/>
      <w:r w:rsidR="008D068B">
        <w:rPr>
          <w:rStyle w:val="CommentReference"/>
        </w:rPr>
        <w:commentReference w:id="15"/>
      </w:r>
      <w:r w:rsidR="009D13AF">
        <w:rPr>
          <w:sz w:val="24"/>
          <w:szCs w:val="24"/>
        </w:rPr>
        <w:t xml:space="preserve">.  We </w:t>
      </w:r>
      <w:r w:rsidR="008D068B">
        <w:rPr>
          <w:sz w:val="24"/>
          <w:szCs w:val="24"/>
        </w:rPr>
        <w:t>assigned autocorrelation to pairs of habitat</w:t>
      </w:r>
      <w:r w:rsidR="009D13AF">
        <w:rPr>
          <w:sz w:val="24"/>
          <w:szCs w:val="24"/>
        </w:rPr>
        <w:t xml:space="preserve"> variables that are likely to be correlated in nature</w:t>
      </w:r>
      <w:r w:rsidR="008D068B">
        <w:rPr>
          <w:sz w:val="24"/>
          <w:szCs w:val="24"/>
        </w:rPr>
        <w:t xml:space="preserve"> (</w:t>
      </w:r>
      <w:r w:rsidR="009D13AF">
        <w:rPr>
          <w:sz w:val="24"/>
          <w:szCs w:val="24"/>
        </w:rPr>
        <w:t>e.g.</w:t>
      </w:r>
      <w:r w:rsidR="008D068B">
        <w:rPr>
          <w:sz w:val="24"/>
          <w:szCs w:val="24"/>
        </w:rPr>
        <w:t>,</w:t>
      </w:r>
      <w:r w:rsidR="009D13AF">
        <w:rPr>
          <w:sz w:val="24"/>
          <w:szCs w:val="24"/>
        </w:rPr>
        <w:t xml:space="preserve"> tree cover is likely to be negatively correlated with grass </w:t>
      </w:r>
      <w:commentRangeStart w:id="16"/>
      <w:commentRangeStart w:id="17"/>
      <w:r w:rsidR="009D13AF">
        <w:rPr>
          <w:sz w:val="24"/>
          <w:szCs w:val="24"/>
        </w:rPr>
        <w:t>cover</w:t>
      </w:r>
      <w:commentRangeEnd w:id="16"/>
      <w:r w:rsidR="009D13AF">
        <w:rPr>
          <w:rStyle w:val="CommentReference"/>
        </w:rPr>
        <w:commentReference w:id="16"/>
      </w:r>
      <w:commentRangeEnd w:id="17"/>
      <w:r w:rsidR="00347DAA">
        <w:rPr>
          <w:rStyle w:val="CommentReference"/>
        </w:rPr>
        <w:commentReference w:id="17"/>
      </w:r>
      <w:r w:rsidR="008D068B">
        <w:rPr>
          <w:sz w:val="24"/>
          <w:szCs w:val="24"/>
        </w:rPr>
        <w:t>)</w:t>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w:t>
      </w:r>
      <w:r w:rsidR="008D068B">
        <w:rPr>
          <w:sz w:val="24"/>
          <w:szCs w:val="24"/>
        </w:rPr>
        <w:t>4-</w:t>
      </w:r>
      <w:r w:rsidR="007A53BD">
        <w:rPr>
          <w:sz w:val="24"/>
          <w:szCs w:val="24"/>
        </w:rPr>
        <w:t>m</w:t>
      </w:r>
      <w:r w:rsidR="008D068B" w:rsidRPr="00FB73C9">
        <w:rPr>
          <w:sz w:val="24"/>
          <w:szCs w:val="24"/>
          <w:vertAlign w:val="superscript"/>
        </w:rPr>
        <w:t>2</w:t>
      </w:r>
      <w:r w:rsidR="007A53BD">
        <w:rPr>
          <w:sz w:val="24"/>
          <w:szCs w:val="24"/>
        </w:rPr>
        <w:t xml:space="preserve"> pixels within the area.  Certain </w:t>
      </w:r>
      <w:r w:rsidR="008D068B">
        <w:rPr>
          <w:sz w:val="24"/>
          <w:szCs w:val="24"/>
        </w:rPr>
        <w:t xml:space="preserve">habitat </w:t>
      </w:r>
      <w:r w:rsidR="007A53BD">
        <w:rPr>
          <w:sz w:val="24"/>
          <w:szCs w:val="24"/>
        </w:rPr>
        <w:t xml:space="preserve">variables (such as </w:t>
      </w:r>
      <w:r w:rsidR="008D068B">
        <w:rPr>
          <w:sz w:val="24"/>
          <w:szCs w:val="24"/>
        </w:rPr>
        <w:t xml:space="preserve">percent overhead </w:t>
      </w:r>
      <w:r w:rsidR="007A53BD">
        <w:rPr>
          <w:sz w:val="24"/>
          <w:szCs w:val="24"/>
        </w:rPr>
        <w:t xml:space="preserve">cover </w:t>
      </w:r>
      <w:r w:rsidR="008D068B">
        <w:rPr>
          <w:sz w:val="24"/>
          <w:szCs w:val="24"/>
        </w:rPr>
        <w:t>of various habitat components</w:t>
      </w:r>
      <w:r w:rsidR="007A53BD">
        <w:rPr>
          <w:sz w:val="24"/>
          <w:szCs w:val="24"/>
        </w:rPr>
        <w:t xml:space="preserve">) can be appropriately measured at the pixel level.  However, other </w:t>
      </w:r>
      <w:r w:rsidR="008D068B">
        <w:rPr>
          <w:sz w:val="24"/>
          <w:szCs w:val="24"/>
        </w:rPr>
        <w:t xml:space="preserve">habitat </w:t>
      </w:r>
      <w:r w:rsidR="007A53BD">
        <w:rPr>
          <w:sz w:val="24"/>
          <w:szCs w:val="24"/>
        </w:rPr>
        <w:t xml:space="preserve">variables (such as Mary </w:t>
      </w:r>
      <w:proofErr w:type="spellStart"/>
      <w:r w:rsidR="007A53BD">
        <w:rPr>
          <w:sz w:val="24"/>
          <w:szCs w:val="24"/>
        </w:rPr>
        <w:t>Hunnicutt’s</w:t>
      </w:r>
      <w:proofErr w:type="spellEnd"/>
      <w:r w:rsidR="007A53BD">
        <w:rPr>
          <w:sz w:val="24"/>
          <w:szCs w:val="24"/>
        </w:rPr>
        <w:t xml:space="preserve"> structural diversity variable</w:t>
      </w:r>
      <w:r w:rsidR="008A5919">
        <w:rPr>
          <w:sz w:val="24"/>
          <w:szCs w:val="24"/>
        </w:rPr>
        <w:t xml:space="preserve"> and Roy Tomlinson’s tree cover variable</w:t>
      </w:r>
      <w:r w:rsidR="007A53BD">
        <w:rPr>
          <w:sz w:val="24"/>
          <w:szCs w:val="24"/>
        </w:rPr>
        <w:t>) are measured on larger</w:t>
      </w:r>
      <w:r w:rsidR="008A5919">
        <w:rPr>
          <w:sz w:val="24"/>
          <w:szCs w:val="24"/>
        </w:rPr>
        <w:t xml:space="preserve"> scales.  For these </w:t>
      </w:r>
      <w:r w:rsidR="008D068B">
        <w:rPr>
          <w:sz w:val="24"/>
          <w:szCs w:val="24"/>
        </w:rPr>
        <w:t xml:space="preserve">large-scale </w:t>
      </w:r>
      <w:r w:rsidR="008A5919">
        <w:rPr>
          <w:sz w:val="24"/>
          <w:szCs w:val="24"/>
        </w:rPr>
        <w:t>variables</w:t>
      </w:r>
      <w:r w:rsidR="008D068B">
        <w:rPr>
          <w:sz w:val="24"/>
          <w:szCs w:val="24"/>
        </w:rPr>
        <w:t>,</w:t>
      </w:r>
      <w:r w:rsidR="008A5919">
        <w:rPr>
          <w:sz w:val="24"/>
          <w:szCs w:val="24"/>
        </w:rPr>
        <w:t xml:space="preserve"> </w:t>
      </w:r>
      <w:r w:rsidR="008A5919">
        <w:rPr>
          <w:sz w:val="24"/>
          <w:szCs w:val="24"/>
        </w:rPr>
        <w:lastRenderedPageBreak/>
        <w:t>we created a buffer around each pixel of appropriate size (e.g.</w:t>
      </w:r>
      <w:r w:rsidR="00347DAA">
        <w:rPr>
          <w:sz w:val="24"/>
          <w:szCs w:val="24"/>
        </w:rPr>
        <w:t>,</w:t>
      </w:r>
      <w:r w:rsidR="008A5919">
        <w:rPr>
          <w:sz w:val="24"/>
          <w:szCs w:val="24"/>
        </w:rPr>
        <w:t xml:space="preserve"> </w:t>
      </w:r>
      <w:r w:rsidR="00347DAA">
        <w:rPr>
          <w:sz w:val="24"/>
          <w:szCs w:val="24"/>
        </w:rPr>
        <w:t>0.4 ha</w:t>
      </w:r>
      <w:r w:rsidR="008A5919">
        <w:rPr>
          <w:sz w:val="24"/>
          <w:szCs w:val="24"/>
        </w:rPr>
        <w:t xml:space="preserve"> for Mary </w:t>
      </w:r>
      <w:proofErr w:type="spellStart"/>
      <w:r w:rsidR="008A5919">
        <w:rPr>
          <w:sz w:val="24"/>
          <w:szCs w:val="24"/>
        </w:rPr>
        <w:t>Hunnicutt’s</w:t>
      </w:r>
      <w:proofErr w:type="spellEnd"/>
      <w:r w:rsidR="008A5919">
        <w:rPr>
          <w:sz w:val="24"/>
          <w:szCs w:val="24"/>
        </w:rPr>
        <w:t xml:space="preserve"> structural diversity variable) and calculated the suitability of each pixel based on the value returned by the floating buffer.  We calculated suitability scores for each individual model, including separate models for Arizona and Mexico for John Goodwin’s HSI and the literature HSI.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The 9 experts identified 22 separate issues that they suggested affect masked bobwhite recovery.  We removed 2 of these issues (breeding problems among the released birds and ability of captive birds to survive in the wild) because they were unrelated (or only very indirectly related) to habitat suitability.  The remaining issues are a combination of measurable habitat features and ultimate processes that affect habitat selection (e.g., leguminous shrubs and winter food, respectively).  We also asked experts to rank each variable in order of importance.  The variables and their associated ranks are presented in Table 1.  As might be expected, not all experts mentioned (and hence ranked) the same suite of variables.  Whenever an expert failed to rank a variable that was mentioned by other experts, we inferred a rank from our discussions with that expert during the interview.  We did not include a rank for a particular habitat variable if th</w:t>
      </w:r>
      <w:r w:rsidR="00FF03AF">
        <w:rPr>
          <w:sz w:val="24"/>
          <w:szCs w:val="24"/>
        </w:rPr>
        <w:t>at</w:t>
      </w:r>
      <w:r>
        <w:rPr>
          <w:sz w:val="24"/>
          <w:szCs w:val="24"/>
        </w:rPr>
        <w:t xml:space="preserve"> variable was not discussed in enough detail by the expert to infer a rank.  We summarized the overall importance of each variable (among all 9 experts) by </w:t>
      </w:r>
      <w:r>
        <w:rPr>
          <w:sz w:val="24"/>
          <w:szCs w:val="24"/>
        </w:rPr>
        <w:lastRenderedPageBreak/>
        <w:t>taking an average of the ranks for each variable.  We calculated variable weights by taking the inverse of the average rank (Table 2).</w:t>
      </w:r>
    </w:p>
    <w:p w:rsidR="005622AA" w:rsidRDefault="005622AA" w:rsidP="002827E3">
      <w:pPr>
        <w:spacing w:line="480" w:lineRule="auto"/>
        <w:rPr>
          <w:sz w:val="24"/>
          <w:szCs w:val="24"/>
        </w:rPr>
      </w:pPr>
      <w:proofErr w:type="gramStart"/>
      <w:r>
        <w:rPr>
          <w:i/>
          <w:sz w:val="24"/>
          <w:szCs w:val="24"/>
        </w:rPr>
        <w:t>Objective 2</w:t>
      </w:r>
      <w:r>
        <w:rPr>
          <w:sz w:val="24"/>
          <w:szCs w:val="24"/>
        </w:rPr>
        <w:t>.</w:t>
      </w:r>
      <w:proofErr w:type="gramEnd"/>
      <w:r>
        <w:rPr>
          <w:sz w:val="24"/>
          <w:szCs w:val="24"/>
        </w:rPr>
        <w:t xml:space="preserve">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r>
      <w:r w:rsidR="00BB3CFD">
        <w:rPr>
          <w:sz w:val="24"/>
          <w:szCs w:val="24"/>
        </w:rPr>
        <w:t xml:space="preserve">We produced </w:t>
      </w:r>
      <w:commentRangeStart w:id="18"/>
      <w:commentRangeStart w:id="19"/>
      <w:r w:rsidR="00E37C7B">
        <w:rPr>
          <w:sz w:val="24"/>
          <w:szCs w:val="24"/>
        </w:rPr>
        <w:t>7</w:t>
      </w:r>
      <w:commentRangeEnd w:id="18"/>
      <w:r w:rsidR="00E37C7B">
        <w:rPr>
          <w:rStyle w:val="CommentReference"/>
        </w:rPr>
        <w:commentReference w:id="18"/>
      </w:r>
      <w:r w:rsidR="00BB3CFD">
        <w:rPr>
          <w:sz w:val="24"/>
          <w:szCs w:val="24"/>
        </w:rPr>
        <w:t xml:space="preserve"> </w:t>
      </w:r>
      <w:commentRangeEnd w:id="19"/>
      <w:r w:rsidR="00FB73C9">
        <w:rPr>
          <w:rStyle w:val="CommentReference"/>
        </w:rPr>
        <w:commentReference w:id="19"/>
      </w:r>
      <w:r w:rsidR="009A5AC4">
        <w:rPr>
          <w:sz w:val="24"/>
          <w:szCs w:val="24"/>
        </w:rPr>
        <w:t xml:space="preserve">HSI </w:t>
      </w:r>
      <w:r>
        <w:rPr>
          <w:sz w:val="24"/>
          <w:szCs w:val="24"/>
        </w:rPr>
        <w:t xml:space="preserve">models </w:t>
      </w:r>
      <w:r w:rsidR="00BB3CFD">
        <w:rPr>
          <w:sz w:val="24"/>
          <w:szCs w:val="24"/>
        </w:rPr>
        <w:t>(</w:t>
      </w:r>
      <w:r>
        <w:rPr>
          <w:sz w:val="24"/>
          <w:szCs w:val="24"/>
        </w:rPr>
        <w:t>Appendix B</w:t>
      </w:r>
      <w:r w:rsidR="00BB3CFD">
        <w:rPr>
          <w:sz w:val="24"/>
          <w:szCs w:val="24"/>
        </w:rPr>
        <w:t>)</w:t>
      </w:r>
      <w:r>
        <w:rPr>
          <w:sz w:val="24"/>
          <w:szCs w:val="24"/>
        </w:rPr>
        <w:t>.  We also provide documented</w:t>
      </w:r>
      <w:r w:rsidR="009A5AC4">
        <w:rPr>
          <w:sz w:val="24"/>
          <w:szCs w:val="24"/>
        </w:rPr>
        <w:t xml:space="preserve"> (annotated)</w:t>
      </w:r>
      <w:r>
        <w:rPr>
          <w:sz w:val="24"/>
          <w:szCs w:val="24"/>
        </w:rPr>
        <w:t xml:space="preserve"> R code that will produce HSI scores </w:t>
      </w:r>
      <w:ins w:id="20" w:author="Dominic D LaRoche" w:date="2013-09-27T17:30:00Z">
        <w:r w:rsidR="00624174">
          <w:rPr>
            <w:sz w:val="24"/>
            <w:szCs w:val="24"/>
          </w:rPr>
          <w:t xml:space="preserve">from any or all of the models </w:t>
        </w:r>
      </w:ins>
      <w:r>
        <w:rPr>
          <w:sz w:val="24"/>
          <w:szCs w:val="24"/>
        </w:rPr>
        <w:t xml:space="preserve">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identified by the experts</w:t>
      </w:r>
      <w:r w:rsidR="00CA0590">
        <w:rPr>
          <w:sz w:val="24"/>
          <w:szCs w:val="24"/>
        </w:rPr>
        <w:t xml:space="preserve"> (i.e., it allows us to compare </w:t>
      </w:r>
      <w:r w:rsidR="00E37C7B">
        <w:rPr>
          <w:sz w:val="24"/>
          <w:szCs w:val="24"/>
        </w:rPr>
        <w:t xml:space="preserve">uncertainty among </w:t>
      </w:r>
      <w:r w:rsidR="00CA0590">
        <w:rPr>
          <w:sz w:val="24"/>
          <w:szCs w:val="24"/>
        </w:rPr>
        <w:t>different habitat variables with different units of measurement)</w:t>
      </w:r>
      <w:r w:rsidR="00697BA1">
        <w:rPr>
          <w:sz w:val="24"/>
          <w:szCs w:val="24"/>
        </w:rPr>
        <w:t>.  Table 3 contains a</w:t>
      </w:r>
      <w:r w:rsidR="00E37C7B">
        <w:rPr>
          <w:sz w:val="24"/>
          <w:szCs w:val="24"/>
        </w:rPr>
        <w:t xml:space="preserve"> </w:t>
      </w:r>
      <w:r w:rsidR="00697BA1">
        <w:rPr>
          <w:sz w:val="24"/>
          <w:szCs w:val="24"/>
        </w:rPr>
        <w:t xml:space="preserve">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sidR="00E37C7B">
        <w:rPr>
          <w:sz w:val="24"/>
          <w:szCs w:val="24"/>
        </w:rPr>
        <w:t xml:space="preserve">We plotted </w:t>
      </w:r>
      <w:r w:rsidR="00F37D51">
        <w:rPr>
          <w:sz w:val="24"/>
          <w:szCs w:val="24"/>
        </w:rPr>
        <w:t xml:space="preserve">each of the HSI models over </w:t>
      </w:r>
      <w:r w:rsidR="001E62F8">
        <w:rPr>
          <w:sz w:val="24"/>
          <w:szCs w:val="24"/>
        </w:rPr>
        <w:t xml:space="preserve">3 sets of </w:t>
      </w:r>
      <w:r w:rsidR="00F37D51">
        <w:rPr>
          <w:sz w:val="24"/>
          <w:szCs w:val="24"/>
        </w:rPr>
        <w:t>identical suita</w:t>
      </w:r>
      <w:r w:rsidR="009A5AC4">
        <w:rPr>
          <w:sz w:val="24"/>
          <w:szCs w:val="24"/>
        </w:rPr>
        <w:t>bility scores for each variable</w:t>
      </w:r>
      <w:r w:rsidR="00E37C7B">
        <w:rPr>
          <w:sz w:val="24"/>
          <w:szCs w:val="24"/>
        </w:rPr>
        <w:t xml:space="preserve"> (</w:t>
      </w:r>
      <w:r w:rsidR="00E37C7B" w:rsidRPr="00E37C7B">
        <w:rPr>
          <w:sz w:val="24"/>
          <w:szCs w:val="24"/>
        </w:rPr>
        <w:t>Fig</w:t>
      </w:r>
      <w:r w:rsidR="00E37C7B">
        <w:rPr>
          <w:sz w:val="24"/>
          <w:szCs w:val="24"/>
        </w:rPr>
        <w:t xml:space="preserve">s. </w:t>
      </w:r>
      <w:r w:rsidR="00E37C7B" w:rsidRPr="00E37C7B">
        <w:rPr>
          <w:sz w:val="24"/>
          <w:szCs w:val="24"/>
        </w:rPr>
        <w:t>2 – 4</w:t>
      </w:r>
      <w:r w:rsidR="00E37C7B">
        <w:rPr>
          <w:sz w:val="24"/>
          <w:szCs w:val="24"/>
        </w:rPr>
        <w:t>)</w:t>
      </w:r>
      <w:r w:rsidR="009A5AC4">
        <w:rPr>
          <w:sz w:val="24"/>
          <w:szCs w:val="24"/>
        </w:rPr>
        <w:t xml:space="preserv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w:t>
      </w:r>
      <w:r w:rsidR="003768E1">
        <w:rPr>
          <w:sz w:val="24"/>
          <w:szCs w:val="24"/>
        </w:rPr>
        <w:lastRenderedPageBreak/>
        <w:t>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w:t>
      </w:r>
      <w:r w:rsidR="00E37C7B">
        <w:rPr>
          <w:sz w:val="24"/>
          <w:szCs w:val="24"/>
        </w:rPr>
        <w:t>,</w:t>
      </w:r>
      <w:r w:rsidR="003321B4">
        <w:rPr>
          <w:sz w:val="24"/>
          <w:szCs w:val="24"/>
        </w:rPr>
        <w:t xml:space="preserve">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xml:space="preserve">.  We determined the proportion of uncertainty due to model structure by comparing these two uncertainties.  Using the </w:t>
      </w:r>
      <w:r w:rsidR="00472B66" w:rsidRPr="00624174">
        <w:rPr>
          <w:sz w:val="24"/>
          <w:szCs w:val="24"/>
          <w:u w:val="single"/>
        </w:rPr>
        <w:t>mean</w:t>
      </w:r>
      <w:r w:rsidR="00472B66">
        <w:rPr>
          <w:sz w:val="24"/>
          <w:szCs w:val="24"/>
        </w:rPr>
        <w:t xml:space="preserve"> range of suitability scores as the measure of uncertainty, model structure accounted for (0.287/.571)*100 = 50.3% of the total uncertainty.  Using the </w:t>
      </w:r>
      <w:r w:rsidR="00472B66" w:rsidRPr="00624174">
        <w:rPr>
          <w:sz w:val="24"/>
          <w:szCs w:val="24"/>
          <w:u w:val="single"/>
        </w:rPr>
        <w:t>maximum</w:t>
      </w:r>
      <w:r w:rsidR="00472B66">
        <w:rPr>
          <w:sz w:val="24"/>
          <w:szCs w:val="24"/>
        </w:rPr>
        <w:t xml:space="preserve">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w:t>
      </w:r>
      <w:r w:rsidR="008E5B6B">
        <w:rPr>
          <w:sz w:val="24"/>
          <w:szCs w:val="24"/>
        </w:rPr>
        <w:t xml:space="preserve">high- </w:t>
      </w:r>
      <w:r>
        <w:rPr>
          <w:sz w:val="24"/>
          <w:szCs w:val="24"/>
        </w:rPr>
        <w:t xml:space="preserve">and </w:t>
      </w:r>
      <w:r w:rsidR="008E5B6B">
        <w:rPr>
          <w:sz w:val="24"/>
          <w:szCs w:val="24"/>
        </w:rPr>
        <w:t>low-</w:t>
      </w:r>
      <w:r>
        <w:rPr>
          <w:sz w:val="24"/>
          <w:szCs w:val="24"/>
        </w:rPr>
        <w:t xml:space="preserve"> </w:t>
      </w:r>
      <w:r w:rsidR="008E5B6B">
        <w:rPr>
          <w:sz w:val="24"/>
          <w:szCs w:val="24"/>
        </w:rPr>
        <w:t xml:space="preserve">quality </w:t>
      </w:r>
      <w:r>
        <w:rPr>
          <w:sz w:val="24"/>
          <w:szCs w:val="24"/>
        </w:rPr>
        <w:t xml:space="preserve">habitat.  </w:t>
      </w:r>
      <w:r w:rsidR="009A5AC4">
        <w:rPr>
          <w:sz w:val="24"/>
          <w:szCs w:val="24"/>
        </w:rPr>
        <w:t xml:space="preserve">Table </w:t>
      </w:r>
      <w:r w:rsidR="00C97FEB">
        <w:rPr>
          <w:sz w:val="24"/>
          <w:szCs w:val="24"/>
        </w:rPr>
        <w:t>4 lists the mean, minimum, maximum, and variance of the overall suitability scores generated by each model for the three simulations</w:t>
      </w:r>
      <w:ins w:id="21" w:author="Dominic D LaRoche" w:date="2013-09-27T20:47:00Z">
        <w:r w:rsidR="00256CC0">
          <w:rPr>
            <w:sz w:val="24"/>
            <w:szCs w:val="24"/>
          </w:rPr>
          <w:t xml:space="preserve"> </w:t>
        </w:r>
      </w:ins>
      <w:ins w:id="22" w:author="Dominic D LaRoche" w:date="2013-09-27T20:48:00Z">
        <w:r w:rsidR="00256CC0">
          <w:rPr>
            <w:sz w:val="24"/>
            <w:szCs w:val="24"/>
          </w:rPr>
          <w:t>of suitability scores</w:t>
        </w:r>
      </w:ins>
      <w:ins w:id="23" w:author="Dominic D LaRoche" w:date="2013-09-27T20:50:00Z">
        <w:r w:rsidR="00256CC0">
          <w:rPr>
            <w:sz w:val="24"/>
            <w:szCs w:val="24"/>
          </w:rPr>
          <w:t xml:space="preserve"> (i.e., these values represent the differences in model structure alone)</w:t>
        </w:r>
      </w:ins>
      <w:r w:rsidR="00C97FEB">
        <w:rPr>
          <w:sz w:val="24"/>
          <w:szCs w:val="24"/>
        </w:rPr>
        <w:t>.</w:t>
      </w:r>
      <w:r>
        <w:rPr>
          <w:sz w:val="24"/>
          <w:szCs w:val="24"/>
        </w:rPr>
        <w:t xml:space="preserve">  </w:t>
      </w:r>
      <w:r w:rsidR="00472B66">
        <w:rPr>
          <w:sz w:val="24"/>
          <w:szCs w:val="24"/>
        </w:rPr>
        <w:t xml:space="preserve">Models from the literature and John Goodwin were equivalent between Arizona and Mexico after eliminating the individual suitability functions.  John Goodwin’s model (the functional form) had the highest variance indicating that it can discriminate well between </w:t>
      </w:r>
      <w:r w:rsidR="008E5B6B">
        <w:rPr>
          <w:sz w:val="24"/>
          <w:szCs w:val="24"/>
        </w:rPr>
        <w:t xml:space="preserve">high- </w:t>
      </w:r>
      <w:r w:rsidR="00472B66">
        <w:rPr>
          <w:sz w:val="24"/>
          <w:szCs w:val="24"/>
        </w:rPr>
        <w:t xml:space="preserve">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xml:space="preserve">.  Two other models (Sally Gall and Dan Cohan) also had functional forms that did a good job of discriminating between </w:t>
      </w:r>
      <w:r w:rsidR="008E5B6B">
        <w:rPr>
          <w:sz w:val="24"/>
          <w:szCs w:val="24"/>
        </w:rPr>
        <w:t>high-</w:t>
      </w:r>
      <w:r w:rsidR="00472B66">
        <w:rPr>
          <w:sz w:val="24"/>
          <w:szCs w:val="24"/>
        </w:rPr>
        <w:t xml:space="preserve"> 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xml:space="preserve">.  Mary </w:t>
      </w:r>
      <w:proofErr w:type="spellStart"/>
      <w:r w:rsidR="00472B66">
        <w:rPr>
          <w:sz w:val="24"/>
          <w:szCs w:val="24"/>
        </w:rPr>
        <w:t>Hunnicutt’s</w:t>
      </w:r>
      <w:proofErr w:type="spellEnd"/>
      <w:r w:rsidR="00472B66">
        <w:rPr>
          <w:sz w:val="24"/>
          <w:szCs w:val="24"/>
        </w:rPr>
        <w:t xml:space="preserve"> model </w:t>
      </w:r>
      <w:r w:rsidR="008746CE">
        <w:rPr>
          <w:sz w:val="24"/>
          <w:szCs w:val="24"/>
        </w:rPr>
        <w:t xml:space="preserve">structure had </w:t>
      </w:r>
      <w:r w:rsidR="008746CE">
        <w:rPr>
          <w:sz w:val="24"/>
          <w:szCs w:val="24"/>
        </w:rPr>
        <w:lastRenderedPageBreak/>
        <w:t>the smallest range of scores and the lowest variance.  The expected mean suitability score for a linear model</w:t>
      </w:r>
      <w:r w:rsidR="00472B66">
        <w:rPr>
          <w:sz w:val="24"/>
          <w:szCs w:val="24"/>
        </w:rPr>
        <w:t xml:space="preserve"> </w:t>
      </w:r>
      <w:r w:rsidR="008746CE">
        <w:rPr>
          <w:sz w:val="24"/>
          <w:szCs w:val="24"/>
        </w:rPr>
        <w:t>applied to the simulated suitability scores is 0.5.  All of the model structures produced mean scores</w:t>
      </w:r>
      <w:r w:rsidR="008E5B6B">
        <w:rPr>
          <w:sz w:val="24"/>
          <w:szCs w:val="24"/>
        </w:rPr>
        <w:t xml:space="preserve"> that were</w:t>
      </w:r>
      <w:r w:rsidR="008746CE">
        <w:rPr>
          <w:sz w:val="24"/>
          <w:szCs w:val="24"/>
        </w:rPr>
        <w:t xml:space="preserve"> substantially lower than this value</w:t>
      </w:r>
      <w:r w:rsidR="008E5B6B">
        <w:rPr>
          <w:sz w:val="24"/>
          <w:szCs w:val="24"/>
        </w:rPr>
        <w:t xml:space="preserve"> (0.444 was </w:t>
      </w:r>
      <w:r w:rsidR="008746CE">
        <w:rPr>
          <w:sz w:val="24"/>
          <w:szCs w:val="24"/>
        </w:rPr>
        <w:t>the highest mean score</w:t>
      </w:r>
      <w:r w:rsidR="008E5B6B">
        <w:rPr>
          <w:sz w:val="24"/>
          <w:szCs w:val="24"/>
        </w:rPr>
        <w:t>)</w:t>
      </w:r>
      <w:r w:rsidR="008746CE">
        <w:rPr>
          <w:sz w:val="24"/>
          <w:szCs w:val="24"/>
        </w:rPr>
        <w:t xml:space="preserve">.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r>
      <w:r w:rsidR="008E5B6B">
        <w:rPr>
          <w:sz w:val="24"/>
          <w:szCs w:val="24"/>
        </w:rPr>
        <w:t>The 9 different HSI models produced different predictions of h</w:t>
      </w:r>
      <w:r>
        <w:rPr>
          <w:sz w:val="24"/>
          <w:szCs w:val="24"/>
        </w:rPr>
        <w:t xml:space="preserve">abitat suitability when </w:t>
      </w:r>
      <w:r w:rsidR="008E5B6B">
        <w:rPr>
          <w:sz w:val="24"/>
          <w:szCs w:val="24"/>
        </w:rPr>
        <w:t xml:space="preserve">projected </w:t>
      </w:r>
      <w:r>
        <w:rPr>
          <w:sz w:val="24"/>
          <w:szCs w:val="24"/>
        </w:rPr>
        <w:t xml:space="preserve">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 xml:space="preserve">All 3 simulations were made based on the same parameters </w:t>
      </w:r>
      <w:ins w:id="24" w:author="Dominic D LaRoche" w:date="2013-09-27T17:35:00Z">
        <w:r w:rsidR="00624174">
          <w:rPr>
            <w:sz w:val="24"/>
            <w:szCs w:val="24"/>
          </w:rPr>
          <w:t>and therefore represent variation which would occur randomly between sites of equivalent suitability.</w:t>
        </w:r>
      </w:ins>
      <w:del w:id="25" w:author="Dominic D LaRoche" w:date="2013-09-27T17:35:00Z">
        <w:r w:rsidDel="00624174">
          <w:rPr>
            <w:sz w:val="24"/>
            <w:szCs w:val="24"/>
          </w:rPr>
          <w:delText>for each simulated variable</w:delText>
        </w:r>
        <w:r w:rsidR="00EA5867" w:rsidDel="00624174">
          <w:rPr>
            <w:sz w:val="24"/>
            <w:szCs w:val="24"/>
          </w:rPr>
          <w:delText>.</w:delText>
        </w:r>
      </w:del>
      <w:r w:rsidR="00EA5867">
        <w:rPr>
          <w:sz w:val="24"/>
          <w:szCs w:val="24"/>
        </w:rPr>
        <w:t xml:space="preserve">  </w:t>
      </w:r>
      <w:proofErr w:type="gramStart"/>
      <w:r w:rsidR="00EA5867">
        <w:rPr>
          <w:sz w:val="24"/>
          <w:szCs w:val="24"/>
        </w:rPr>
        <w:t>C</w:t>
      </w:r>
      <w:r>
        <w:rPr>
          <w:sz w:val="24"/>
          <w:szCs w:val="24"/>
        </w:rPr>
        <w:t>hanging</w:t>
      </w:r>
      <w:proofErr w:type="gramEnd"/>
      <w:r>
        <w:rPr>
          <w:sz w:val="24"/>
          <w:szCs w:val="24"/>
        </w:rPr>
        <w:t xml:space="preserve"> the values of these parameters would change which models gave the highest and lowest </w:t>
      </w:r>
      <w:r w:rsidR="008E5B6B">
        <w:rPr>
          <w:sz w:val="24"/>
          <w:szCs w:val="24"/>
        </w:rPr>
        <w:t xml:space="preserve">suitability </w:t>
      </w:r>
      <w:r>
        <w:rPr>
          <w:sz w:val="24"/>
          <w:szCs w:val="24"/>
        </w:rPr>
        <w:t>scores.</w:t>
      </w:r>
      <w:r w:rsidR="009A5AC4">
        <w:rPr>
          <w:sz w:val="24"/>
          <w:szCs w:val="24"/>
        </w:rPr>
        <w:t xml:space="preserve">  Therefore, a better metric for comparing models may be to examine the ability of each model to differe</w:t>
      </w:r>
      <w:r w:rsidR="00C97FEB">
        <w:rPr>
          <w:sz w:val="24"/>
          <w:szCs w:val="24"/>
        </w:rPr>
        <w:t xml:space="preserve">ntiate between </w:t>
      </w:r>
      <w:r w:rsidR="008E5B6B">
        <w:rPr>
          <w:sz w:val="24"/>
          <w:szCs w:val="24"/>
        </w:rPr>
        <w:t>high- and low-</w:t>
      </w:r>
      <w:r w:rsidR="00C97FEB">
        <w:rPr>
          <w:sz w:val="24"/>
          <w:szCs w:val="24"/>
        </w:rPr>
        <w:t>quality</w:t>
      </w:r>
      <w:r w:rsidR="008E5B6B">
        <w:rPr>
          <w:sz w:val="24"/>
          <w:szCs w:val="24"/>
        </w:rPr>
        <w:t xml:space="preserve"> </w:t>
      </w:r>
      <w:proofErr w:type="gramStart"/>
      <w:r w:rsidR="008E5B6B">
        <w:rPr>
          <w:sz w:val="24"/>
          <w:szCs w:val="24"/>
        </w:rPr>
        <w:t>habitat</w:t>
      </w:r>
      <w:proofErr w:type="gramEnd"/>
      <w:r w:rsidR="00C97FEB">
        <w:rPr>
          <w:sz w:val="24"/>
          <w:szCs w:val="24"/>
        </w:rPr>
        <w:t>.  If a model rates</w:t>
      </w:r>
      <w:r w:rsidR="009A5AC4">
        <w:rPr>
          <w:sz w:val="24"/>
          <w:szCs w:val="24"/>
        </w:rPr>
        <w:t xml:space="preserve"> all </w:t>
      </w:r>
      <w:r w:rsidR="008E5B6B">
        <w:rPr>
          <w:sz w:val="24"/>
          <w:szCs w:val="24"/>
        </w:rPr>
        <w:t xml:space="preserve">areas </w:t>
      </w:r>
      <w:r w:rsidR="009A5AC4">
        <w:rPr>
          <w:sz w:val="24"/>
          <w:szCs w:val="24"/>
        </w:rPr>
        <w:t>equivalently</w:t>
      </w:r>
      <w:r w:rsidR="008E5B6B">
        <w:rPr>
          <w:sz w:val="24"/>
          <w:szCs w:val="24"/>
        </w:rPr>
        <w:t>,</w:t>
      </w:r>
      <w:r w:rsidR="009A5AC4">
        <w:rPr>
          <w:sz w:val="24"/>
          <w:szCs w:val="24"/>
        </w:rPr>
        <w:t xml:space="preserve"> it will </w:t>
      </w:r>
      <w:r w:rsidR="008E5B6B">
        <w:rPr>
          <w:sz w:val="24"/>
          <w:szCs w:val="24"/>
        </w:rPr>
        <w:t>likely perform poorly at</w:t>
      </w:r>
      <w:r w:rsidR="009A5AC4">
        <w:rPr>
          <w:sz w:val="24"/>
          <w:szCs w:val="24"/>
        </w:rPr>
        <w:t xml:space="preserve"> discriminating between </w:t>
      </w:r>
      <w:r w:rsidR="008E5B6B">
        <w:rPr>
          <w:sz w:val="24"/>
          <w:szCs w:val="24"/>
        </w:rPr>
        <w:t>high- and low-quality</w:t>
      </w:r>
      <w:r w:rsidR="009A5AC4">
        <w:rPr>
          <w:sz w:val="24"/>
          <w:szCs w:val="24"/>
        </w:rPr>
        <w:t xml:space="preserve"> </w:t>
      </w:r>
      <w:proofErr w:type="gramStart"/>
      <w:r w:rsidR="009A5AC4">
        <w:rPr>
          <w:sz w:val="24"/>
          <w:szCs w:val="24"/>
        </w:rPr>
        <w:t>habitat</w:t>
      </w:r>
      <w:proofErr w:type="gramEnd"/>
      <w:r w:rsidR="009A5AC4">
        <w:rPr>
          <w:sz w:val="24"/>
          <w:szCs w:val="24"/>
        </w:rPr>
        <w:t xml:space="preserve">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w:t>
      </w:r>
      <w:ins w:id="26" w:author="Dominic D LaRoche" w:date="2013-09-27T20:49:00Z">
        <w:r w:rsidR="00256CC0">
          <w:rPr>
            <w:sz w:val="24"/>
            <w:szCs w:val="24"/>
          </w:rPr>
          <w:t xml:space="preserve">habitat </w:t>
        </w:r>
      </w:ins>
      <w:r w:rsidR="00C97FEB">
        <w:rPr>
          <w:sz w:val="24"/>
          <w:szCs w:val="24"/>
        </w:rPr>
        <w:t xml:space="preserve">simulations.  </w:t>
      </w:r>
      <w:r w:rsidR="00DC16C0">
        <w:rPr>
          <w:sz w:val="24"/>
          <w:szCs w:val="24"/>
        </w:rPr>
        <w:t>John Goodwin’s models</w:t>
      </w:r>
      <w:r w:rsidR="00EA5867">
        <w:rPr>
          <w:sz w:val="24"/>
          <w:szCs w:val="24"/>
        </w:rPr>
        <w:t xml:space="preserve"> for both Mexico and Arizona had the highest variance and range of scores and, therefore, did the best job of discriminating between</w:t>
      </w:r>
      <w:r w:rsidR="00500012">
        <w:rPr>
          <w:sz w:val="24"/>
          <w:szCs w:val="24"/>
        </w:rPr>
        <w:t xml:space="preserve"> high- and low-quality</w:t>
      </w:r>
      <w:r w:rsidR="00EA5867">
        <w:rPr>
          <w:sz w:val="24"/>
          <w:szCs w:val="24"/>
        </w:rPr>
        <w:t xml:space="preserve"> </w:t>
      </w:r>
      <w:proofErr w:type="gramStart"/>
      <w:r w:rsidR="00EA5867">
        <w:rPr>
          <w:sz w:val="24"/>
          <w:szCs w:val="24"/>
        </w:rPr>
        <w:t>habitat</w:t>
      </w:r>
      <w:proofErr w:type="gramEnd"/>
      <w:r w:rsidR="00EA5867">
        <w:rPr>
          <w:sz w:val="24"/>
          <w:szCs w:val="24"/>
        </w:rPr>
        <w:t>.</w:t>
      </w:r>
      <w:r w:rsidR="00612A53">
        <w:rPr>
          <w:sz w:val="24"/>
          <w:szCs w:val="24"/>
        </w:rPr>
        <w:t xml:space="preserve">  </w:t>
      </w:r>
      <w:r w:rsidR="00612A53">
        <w:rPr>
          <w:sz w:val="24"/>
          <w:szCs w:val="24"/>
        </w:rPr>
        <w:lastRenderedPageBreak/>
        <w:t xml:space="preserve">The model developed from the literature for Arizona did the worst job of discriminating </w:t>
      </w:r>
      <w:r w:rsidR="00500012">
        <w:rPr>
          <w:sz w:val="24"/>
          <w:szCs w:val="24"/>
        </w:rPr>
        <w:t xml:space="preserve">areas with differences in </w:t>
      </w:r>
      <w:r w:rsidR="00612A53">
        <w:rPr>
          <w:sz w:val="24"/>
          <w:szCs w:val="24"/>
        </w:rPr>
        <w:t xml:space="preserve">habitat </w:t>
      </w:r>
      <w:r w:rsidR="00884D70">
        <w:rPr>
          <w:sz w:val="24"/>
          <w:szCs w:val="24"/>
        </w:rPr>
        <w:t>qualit</w:t>
      </w:r>
      <w:r w:rsidR="00500012">
        <w:rPr>
          <w:sz w:val="24"/>
          <w:szCs w:val="24"/>
        </w:rPr>
        <w:t>y</w:t>
      </w:r>
      <w:r w:rsidR="00612A53">
        <w:rPr>
          <w:sz w:val="24"/>
          <w:szCs w:val="24"/>
        </w:rPr>
        <w:t xml:space="preserve">.  </w:t>
      </w:r>
      <w:r w:rsidR="00E61DD9">
        <w:rPr>
          <w:sz w:val="24"/>
          <w:szCs w:val="24"/>
        </w:rPr>
        <w:t>Figure 9 shows the upper and lower confidence intervals for overall habitat suitability from the first simulation.  In the absence of additional information about which model most closely approximates the truth</w:t>
      </w:r>
      <w:r w:rsidR="00884D70">
        <w:rPr>
          <w:sz w:val="24"/>
          <w:szCs w:val="24"/>
        </w:rPr>
        <w:t>,</w:t>
      </w:r>
      <w:r w:rsidR="00E61DD9">
        <w:rPr>
          <w:sz w:val="24"/>
          <w:szCs w:val="24"/>
        </w:rPr>
        <w:t xml:space="preserve"> the lower confidence limit can be used as a conservative estimate of overall habitat suitability for a given area</w:t>
      </w:r>
      <w:ins w:id="27" w:author="Dominic D LaRoche" w:date="2013-09-27T20:52:00Z">
        <w:r w:rsidR="00256CC0">
          <w:rPr>
            <w:sz w:val="24"/>
            <w:szCs w:val="24"/>
          </w:rPr>
          <w:t xml:space="preserve"> and can be considered a consensus estimate of habitat </w:t>
        </w:r>
        <w:commentRangeStart w:id="28"/>
        <w:r w:rsidR="00256CC0">
          <w:rPr>
            <w:sz w:val="24"/>
            <w:szCs w:val="24"/>
          </w:rPr>
          <w:t>suitability</w:t>
        </w:r>
        <w:commentRangeEnd w:id="28"/>
        <w:r w:rsidR="00256CC0">
          <w:rPr>
            <w:rStyle w:val="CommentReference"/>
          </w:rPr>
          <w:commentReference w:id="28"/>
        </w:r>
      </w:ins>
      <w:r w:rsidR="00E61DD9">
        <w:rPr>
          <w:sz w:val="24"/>
          <w:szCs w:val="24"/>
        </w:rPr>
        <w:t>.</w:t>
      </w:r>
    </w:p>
    <w:p w:rsidR="00403D82" w:rsidRPr="00403D82" w:rsidRDefault="00403D82" w:rsidP="002827E3">
      <w:pPr>
        <w:spacing w:line="480" w:lineRule="auto"/>
        <w:rPr>
          <w:b/>
          <w:sz w:val="28"/>
          <w:szCs w:val="28"/>
          <w:u w:val="single"/>
        </w:rPr>
      </w:pPr>
      <w:r w:rsidRPr="00403D82">
        <w:rPr>
          <w:b/>
          <w:sz w:val="28"/>
          <w:szCs w:val="28"/>
          <w:u w:val="single"/>
        </w:rPr>
        <w:t>Discussion</w:t>
      </w:r>
    </w:p>
    <w:p w:rsidR="00C35FF3" w:rsidRDefault="00C35FF3" w:rsidP="002827E3">
      <w:pPr>
        <w:spacing w:line="480" w:lineRule="auto"/>
        <w:rPr>
          <w:ins w:id="29" w:author="Dominic D LaRoche" w:date="2013-09-29T14:32:00Z"/>
          <w:sz w:val="24"/>
          <w:szCs w:val="24"/>
        </w:rPr>
      </w:pPr>
      <w:ins w:id="30" w:author="Dominic D LaRoche" w:date="2013-09-29T14:32:00Z">
        <w:r>
          <w:rPr>
            <w:sz w:val="24"/>
            <w:szCs w:val="24"/>
          </w:rPr>
          <w:tab/>
        </w:r>
      </w:ins>
      <w:ins w:id="31" w:author="Dominic D LaRoche" w:date="2013-09-29T14:35:00Z">
        <w:r w:rsidR="0066203B">
          <w:rPr>
            <w:sz w:val="24"/>
            <w:szCs w:val="24"/>
          </w:rPr>
          <w:t xml:space="preserve">We interviewed 9 masked bobwhite experts and determined the most important habitat variables impacting masked bobwhites.  </w:t>
        </w:r>
      </w:ins>
      <w:ins w:id="32" w:author="Dominic D LaRoche" w:date="2013-09-29T14:32:00Z">
        <w:r>
          <w:rPr>
            <w:sz w:val="24"/>
            <w:szCs w:val="24"/>
          </w:rPr>
          <w:t xml:space="preserve">We </w:t>
        </w:r>
      </w:ins>
      <w:ins w:id="33" w:author="Dominic D LaRoche" w:date="2013-09-29T14:36:00Z">
        <w:r w:rsidR="0066203B">
          <w:rPr>
            <w:sz w:val="24"/>
            <w:szCs w:val="24"/>
          </w:rPr>
          <w:t xml:space="preserve">also </w:t>
        </w:r>
      </w:ins>
      <w:ins w:id="34" w:author="Dominic D LaRoche" w:date="2013-09-29T14:32:00Z">
        <w:r>
          <w:rPr>
            <w:sz w:val="24"/>
            <w:szCs w:val="24"/>
          </w:rPr>
          <w:t>developed a suite of habitat suitability</w:t>
        </w:r>
        <w:r w:rsidR="0066203B">
          <w:rPr>
            <w:sz w:val="24"/>
            <w:szCs w:val="24"/>
          </w:rPr>
          <w:t xml:space="preserve"> models which together contain</w:t>
        </w:r>
        <w:r>
          <w:rPr>
            <w:sz w:val="24"/>
            <w:szCs w:val="24"/>
          </w:rPr>
          <w:t xml:space="preserve"> </w:t>
        </w:r>
      </w:ins>
      <w:ins w:id="35" w:author="Dominic D LaRoche" w:date="2013-09-29T14:34:00Z">
        <w:r w:rsidR="0066203B">
          <w:rPr>
            <w:sz w:val="24"/>
            <w:szCs w:val="24"/>
          </w:rPr>
          <w:t>the best available information regarding masked bobwhite habitat needs.  Although models differ substantially in content, each model outlines the specific rational for the relationships given</w:t>
        </w:r>
      </w:ins>
      <w:ins w:id="36" w:author="Dominic D LaRoche" w:date="2013-09-29T14:40:00Z">
        <w:r w:rsidR="0066203B">
          <w:rPr>
            <w:sz w:val="24"/>
            <w:szCs w:val="24"/>
          </w:rPr>
          <w:t xml:space="preserve"> providing a foundation for formulating and testing </w:t>
        </w:r>
      </w:ins>
      <w:ins w:id="37" w:author="Dominic D LaRoche" w:date="2013-09-29T14:41:00Z">
        <w:r w:rsidR="0066203B">
          <w:rPr>
            <w:sz w:val="24"/>
            <w:szCs w:val="24"/>
          </w:rPr>
          <w:t>specific</w:t>
        </w:r>
      </w:ins>
      <w:ins w:id="38" w:author="Dominic D LaRoche" w:date="2013-09-29T14:40:00Z">
        <w:r w:rsidR="0066203B">
          <w:rPr>
            <w:sz w:val="24"/>
            <w:szCs w:val="24"/>
          </w:rPr>
          <w:t xml:space="preserve"> </w:t>
        </w:r>
      </w:ins>
      <w:ins w:id="39" w:author="Dominic D LaRoche" w:date="2013-09-29T14:41:00Z">
        <w:r w:rsidR="0066203B">
          <w:rPr>
            <w:sz w:val="24"/>
            <w:szCs w:val="24"/>
          </w:rPr>
          <w:t>hypotheses about the habitat</w:t>
        </w:r>
      </w:ins>
      <w:ins w:id="40" w:author="Dominic D LaRoche" w:date="2013-09-29T14:40:00Z">
        <w:r w:rsidR="0066203B">
          <w:rPr>
            <w:sz w:val="24"/>
            <w:szCs w:val="24"/>
          </w:rPr>
          <w:t xml:space="preserve"> </w:t>
        </w:r>
      </w:ins>
      <w:ins w:id="41" w:author="Dominic D LaRoche" w:date="2013-09-29T14:41:00Z">
        <w:r w:rsidR="0066203B">
          <w:rPr>
            <w:sz w:val="24"/>
            <w:szCs w:val="24"/>
          </w:rPr>
          <w:t>requirements of ma</w:t>
        </w:r>
      </w:ins>
      <w:ins w:id="42" w:author="Dominic D LaRoche" w:date="2013-09-29T14:42:00Z">
        <w:r w:rsidR="0066203B">
          <w:rPr>
            <w:sz w:val="24"/>
            <w:szCs w:val="24"/>
          </w:rPr>
          <w:t>s</w:t>
        </w:r>
      </w:ins>
      <w:ins w:id="43" w:author="Dominic D LaRoche" w:date="2013-09-29T14:41:00Z">
        <w:r w:rsidR="0066203B">
          <w:rPr>
            <w:sz w:val="24"/>
            <w:szCs w:val="24"/>
          </w:rPr>
          <w:t>ked bobwhites</w:t>
        </w:r>
      </w:ins>
      <w:ins w:id="44" w:author="Dominic D LaRoche" w:date="2013-09-29T14:42:00Z">
        <w:r w:rsidR="0066203B">
          <w:rPr>
            <w:sz w:val="24"/>
            <w:szCs w:val="24"/>
          </w:rPr>
          <w:t xml:space="preserve">.  </w:t>
        </w:r>
      </w:ins>
    </w:p>
    <w:p w:rsidR="00AB0BB1" w:rsidRDefault="005D6B4E" w:rsidP="002827E3">
      <w:pPr>
        <w:spacing w:line="480" w:lineRule="auto"/>
        <w:rPr>
          <w:ins w:id="45" w:author="Dominic D LaRoche" w:date="2013-09-27T21:16:00Z"/>
          <w:sz w:val="24"/>
          <w:szCs w:val="24"/>
        </w:rPr>
      </w:pPr>
      <w:ins w:id="46" w:author="Dominic D LaRoche" w:date="2013-09-29T14:45:00Z">
        <w:r>
          <w:rPr>
            <w:sz w:val="24"/>
            <w:szCs w:val="24"/>
          </w:rPr>
          <w:tab/>
        </w:r>
      </w:ins>
      <w:ins w:id="47" w:author="Dominic D LaRoche" w:date="2013-09-27T21:18:00Z">
        <w:r w:rsidR="00AB0BB1">
          <w:rPr>
            <w:sz w:val="24"/>
            <w:szCs w:val="24"/>
          </w:rPr>
          <w:t xml:space="preserve">The suite of HSI models we developed will provide a foundation for </w:t>
        </w:r>
      </w:ins>
      <w:ins w:id="48" w:author="Dominic D LaRoche" w:date="2013-09-27T21:23:00Z">
        <w:r w:rsidR="00AB0BB1">
          <w:rPr>
            <w:sz w:val="24"/>
            <w:szCs w:val="24"/>
          </w:rPr>
          <w:t xml:space="preserve">evaluation and improvement of masked bobwhite habitat.  </w:t>
        </w:r>
      </w:ins>
      <w:r w:rsidR="00681B2C">
        <w:rPr>
          <w:sz w:val="24"/>
          <w:szCs w:val="24"/>
        </w:rPr>
        <w:tab/>
      </w:r>
      <w:ins w:id="49" w:author="Dominic D LaRoche" w:date="2013-09-27T21:24:00Z">
        <w:r w:rsidR="00AB0BB1">
          <w:rPr>
            <w:sz w:val="24"/>
            <w:szCs w:val="24"/>
          </w:rPr>
          <w:t xml:space="preserve">The metrics </w:t>
        </w:r>
        <w:r w:rsidR="00C35FF3">
          <w:rPr>
            <w:sz w:val="24"/>
            <w:szCs w:val="24"/>
          </w:rPr>
          <w:t xml:space="preserve">of uncertainty we quantified </w:t>
        </w:r>
      </w:ins>
      <w:ins w:id="50" w:author="Dominic D LaRoche" w:date="2013-09-29T14:28:00Z">
        <w:r w:rsidR="00C35FF3">
          <w:rPr>
            <w:sz w:val="24"/>
            <w:szCs w:val="24"/>
          </w:rPr>
          <w:t>will focus research into areas with the greatest need.  This will</w:t>
        </w:r>
      </w:ins>
      <w:ins w:id="51" w:author="Dominic D LaRoche" w:date="2013-09-27T21:24:00Z">
        <w:r w:rsidR="00AB0BB1">
          <w:rPr>
            <w:sz w:val="24"/>
            <w:szCs w:val="24"/>
          </w:rPr>
          <w:t xml:space="preserve"> increase the speed with which new </w:t>
        </w:r>
      </w:ins>
      <w:ins w:id="52" w:author="Dominic D LaRoche" w:date="2013-09-27T21:26:00Z">
        <w:r w:rsidR="00AB0BB1">
          <w:rPr>
            <w:sz w:val="24"/>
            <w:szCs w:val="24"/>
          </w:rPr>
          <w:t xml:space="preserve">information </w:t>
        </w:r>
      </w:ins>
      <w:ins w:id="53" w:author="Dominic D LaRoche" w:date="2013-09-29T14:26:00Z">
        <w:r w:rsidR="00F10BC3">
          <w:rPr>
            <w:sz w:val="24"/>
            <w:szCs w:val="24"/>
          </w:rPr>
          <w:t xml:space="preserve">about the relationship between masked bobwhites and their environment </w:t>
        </w:r>
      </w:ins>
      <w:ins w:id="54" w:author="Dominic D LaRoche" w:date="2013-09-27T21:26:00Z">
        <w:r w:rsidR="00AB0BB1">
          <w:rPr>
            <w:sz w:val="24"/>
            <w:szCs w:val="24"/>
          </w:rPr>
          <w:t>is acquired</w:t>
        </w:r>
      </w:ins>
      <w:ins w:id="55" w:author="Dominic D LaRoche" w:date="2013-09-29T14:30:00Z">
        <w:r w:rsidR="00C35FF3">
          <w:rPr>
            <w:sz w:val="24"/>
            <w:szCs w:val="24"/>
          </w:rPr>
          <w:t xml:space="preserve">.  </w:t>
        </w:r>
      </w:ins>
      <w:ins w:id="56" w:author="Dominic D LaRoche" w:date="2013-09-29T14:42:00Z">
        <w:r w:rsidR="0066203B">
          <w:rPr>
            <w:sz w:val="24"/>
            <w:szCs w:val="24"/>
          </w:rPr>
          <w:t xml:space="preserve">We also developed tools for habitat evaluation which allow managers </w:t>
        </w:r>
      </w:ins>
      <w:ins w:id="57" w:author="Dominic D LaRoche" w:date="2013-09-29T14:43:00Z">
        <w:r w:rsidR="0066203B">
          <w:rPr>
            <w:sz w:val="24"/>
            <w:szCs w:val="24"/>
          </w:rPr>
          <w:t xml:space="preserve">to determine the most limiting habitat component in a given area and target improvement efforts </w:t>
        </w:r>
      </w:ins>
      <w:ins w:id="58" w:author="Dominic D LaRoche" w:date="2013-09-29T14:44:00Z">
        <w:r w:rsidR="0066203B">
          <w:rPr>
            <w:sz w:val="24"/>
            <w:szCs w:val="24"/>
          </w:rPr>
          <w:t>at these limiting resources.</w:t>
        </w:r>
      </w:ins>
    </w:p>
    <w:p w:rsidR="00403D82" w:rsidRDefault="00F10BC3" w:rsidP="002827E3">
      <w:pPr>
        <w:spacing w:line="480" w:lineRule="auto"/>
        <w:rPr>
          <w:sz w:val="24"/>
          <w:szCs w:val="24"/>
        </w:rPr>
      </w:pPr>
      <w:ins w:id="59" w:author="Dominic D LaRoche" w:date="2013-09-29T14:27:00Z">
        <w:r>
          <w:rPr>
            <w:sz w:val="24"/>
            <w:szCs w:val="24"/>
          </w:rPr>
          <w:lastRenderedPageBreak/>
          <w:tab/>
        </w:r>
      </w:ins>
      <w:r w:rsidR="00403D82">
        <w:rPr>
          <w:sz w:val="24"/>
          <w:szCs w:val="24"/>
        </w:rPr>
        <w:t>The HSI models included in this report are either based solely on expert opinion or on limited data collected during the decline of the masked bobwhites.  Therefore, all of the models should be treated as competing alternative hypotheses and should be tested with data on actual masked bobwhite habitat quality measures.  Several of the habitat suitability functions had relatively low uncertainty</w:t>
      </w:r>
      <w:r w:rsidR="00C80A14">
        <w:rPr>
          <w:sz w:val="24"/>
          <w:szCs w:val="24"/>
        </w:rPr>
        <w:t>.  These include the proportion of bare ground, tree and forb cover</w:t>
      </w:r>
      <w:r w:rsidR="00A63EB8">
        <w:rPr>
          <w:sz w:val="24"/>
          <w:szCs w:val="24"/>
        </w:rPr>
        <w:t>,</w:t>
      </w:r>
      <w:r w:rsidR="00C80A14">
        <w:rPr>
          <w:sz w:val="24"/>
          <w:szCs w:val="24"/>
        </w:rPr>
        <w:t xml:space="preserve"> and shrub height.  We also found consensus on the general relationship between forb and grass diversity and suitability even though the precise number of species differed among </w:t>
      </w:r>
      <w:r w:rsidR="00A63EB8">
        <w:rPr>
          <w:sz w:val="24"/>
          <w:szCs w:val="24"/>
        </w:rPr>
        <w:t>masked bobwhite experts</w:t>
      </w:r>
      <w:r w:rsidR="00C80A14">
        <w:rPr>
          <w:sz w:val="24"/>
          <w:szCs w:val="24"/>
        </w:rPr>
        <w:t xml:space="preserve">.  We suggest that these variables are suitable for immediate management action to improve habitat quality in both Arizona and Mexico.  </w:t>
      </w:r>
      <w:r w:rsidR="00CF50EF">
        <w:rPr>
          <w:sz w:val="24"/>
          <w:szCs w:val="24"/>
        </w:rPr>
        <w:t>However, these variables alone may be insufficient to identify high</w:t>
      </w:r>
      <w:r w:rsidR="00A63EB8">
        <w:rPr>
          <w:sz w:val="24"/>
          <w:szCs w:val="24"/>
        </w:rPr>
        <w:t>-</w:t>
      </w:r>
      <w:r w:rsidR="00CF50EF">
        <w:rPr>
          <w:sz w:val="24"/>
          <w:szCs w:val="24"/>
        </w:rPr>
        <w:t>quality masked bobwhite habitat.  We recommend targeting research efforts to reduce the uncertainty associated with each of the</w:t>
      </w:r>
      <w:r w:rsidR="00A63EB8">
        <w:rPr>
          <w:sz w:val="24"/>
          <w:szCs w:val="24"/>
        </w:rPr>
        <w:t xml:space="preserve"> habitat</w:t>
      </w:r>
      <w:r w:rsidR="00CF50EF">
        <w:rPr>
          <w:sz w:val="24"/>
          <w:szCs w:val="24"/>
        </w:rPr>
        <w:t xml:space="preserve"> relationships</w:t>
      </w:r>
      <w:r w:rsidR="00A63EB8">
        <w:rPr>
          <w:sz w:val="24"/>
          <w:szCs w:val="24"/>
        </w:rPr>
        <w:t xml:space="preserve"> included in the HSI models</w:t>
      </w:r>
      <w:r w:rsidR="00CF50EF">
        <w:rPr>
          <w:sz w:val="24"/>
          <w:szCs w:val="24"/>
        </w:rPr>
        <w:t>.</w:t>
      </w:r>
      <w:r w:rsidR="00403D82">
        <w:rPr>
          <w:sz w:val="24"/>
          <w:szCs w:val="24"/>
        </w:rPr>
        <w:t xml:space="preserve"> </w:t>
      </w:r>
    </w:p>
    <w:p w:rsidR="00846912" w:rsidRDefault="00681B2C" w:rsidP="002827E3">
      <w:pPr>
        <w:spacing w:line="480" w:lineRule="auto"/>
        <w:rPr>
          <w:sz w:val="24"/>
          <w:szCs w:val="24"/>
        </w:rPr>
      </w:pPr>
      <w:r>
        <w:rPr>
          <w:sz w:val="24"/>
          <w:szCs w:val="24"/>
        </w:rPr>
        <w:tab/>
      </w:r>
      <w:r w:rsidR="00FD3379">
        <w:rPr>
          <w:sz w:val="24"/>
          <w:szCs w:val="24"/>
        </w:rPr>
        <w:t xml:space="preserve">We found that model structure accounted for between 50% and 90% of the total uncertainty depending on the measure of uncertainty used.  This suggests that the structure of each model 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w:t>
      </w:r>
      <w:r w:rsidR="00A63EB8">
        <w:rPr>
          <w:sz w:val="24"/>
          <w:szCs w:val="24"/>
        </w:rPr>
        <w:t xml:space="preserve">high-quality </w:t>
      </w:r>
      <w:r w:rsidR="00533B89">
        <w:rPr>
          <w:sz w:val="24"/>
          <w:szCs w:val="24"/>
        </w:rPr>
        <w:t xml:space="preserve">habitat for masked bobwhites.  </w:t>
      </w:r>
      <w:r w:rsidR="00FD3379">
        <w:rPr>
          <w:sz w:val="24"/>
          <w:szCs w:val="24"/>
        </w:rPr>
        <w:t xml:space="preserve">Therefore, model structure should </w:t>
      </w:r>
      <w:r w:rsidR="00533B89">
        <w:rPr>
          <w:sz w:val="24"/>
          <w:szCs w:val="24"/>
        </w:rPr>
        <w:t xml:space="preserve">clearly </w:t>
      </w:r>
      <w:r w:rsidR="00FD3379">
        <w:rPr>
          <w:sz w:val="24"/>
          <w:szCs w:val="24"/>
        </w:rPr>
        <w:t>be included when evaluating each HSI m</w:t>
      </w:r>
      <w:r w:rsidR="004E25B1">
        <w:rPr>
          <w:sz w:val="24"/>
          <w:szCs w:val="24"/>
        </w:rPr>
        <w:t>odel as a competing alternative</w:t>
      </w:r>
      <w:r w:rsidR="00FD3379">
        <w:rPr>
          <w:sz w:val="24"/>
          <w:szCs w:val="24"/>
        </w:rPr>
        <w:t xml:space="preserve"> hypothesis.  </w:t>
      </w:r>
      <w:r w:rsidR="00846912">
        <w:rPr>
          <w:sz w:val="24"/>
          <w:szCs w:val="24"/>
        </w:rPr>
        <w:t>The predicted mean habitat suitability scores from each model were substantially lower than the expected score of 0.5.</w:t>
      </w:r>
      <w:r w:rsidR="00FD3379">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w:t>
      </w:r>
      <w:r w:rsidR="00D14C97">
        <w:rPr>
          <w:sz w:val="24"/>
          <w:szCs w:val="24"/>
        </w:rPr>
        <w:lastRenderedPageBreak/>
        <w:t>indicating a consensus that</w:t>
      </w:r>
      <w:r w:rsidR="00A63EB8">
        <w:rPr>
          <w:sz w:val="24"/>
          <w:szCs w:val="24"/>
        </w:rPr>
        <w:t xml:space="preserve"> habitat</w:t>
      </w:r>
      <w:r w:rsidR="00D14C97">
        <w:rPr>
          <w:sz w:val="24"/>
          <w:szCs w:val="24"/>
        </w:rPr>
        <w:t xml:space="preserve"> suitability for masked bobwhites is </w:t>
      </w:r>
      <w:r w:rsidR="00A63EB8">
        <w:rPr>
          <w:sz w:val="24"/>
          <w:szCs w:val="24"/>
        </w:rPr>
        <w:t xml:space="preserve">greatly influenced </w:t>
      </w:r>
      <w:r w:rsidR="00D14C97">
        <w:rPr>
          <w:sz w:val="24"/>
          <w:szCs w:val="24"/>
        </w:rPr>
        <w:t>by the most</w:t>
      </w:r>
      <w:r w:rsidR="00A63EB8">
        <w:rPr>
          <w:sz w:val="24"/>
          <w:szCs w:val="24"/>
        </w:rPr>
        <w:t>-</w:t>
      </w:r>
      <w:r w:rsidR="00D14C97">
        <w:rPr>
          <w:sz w:val="24"/>
          <w:szCs w:val="24"/>
        </w:rPr>
        <w:t xml:space="preserve">limiting habitat component.  We recommend managers capitalize on this feature and use </w:t>
      </w:r>
      <w:r w:rsidR="00A63EB8">
        <w:rPr>
          <w:sz w:val="24"/>
          <w:szCs w:val="24"/>
        </w:rPr>
        <w:t>these</w:t>
      </w:r>
      <w:r w:rsidR="00D14C97">
        <w:rPr>
          <w:sz w:val="24"/>
          <w:szCs w:val="24"/>
        </w:rPr>
        <w:t xml:space="preserve"> models to identify the limiting features of any potential reintroduction area and target management efforts to improve these limiting features</w:t>
      </w:r>
      <w:r w:rsidR="004E25B1">
        <w:rPr>
          <w:sz w:val="24"/>
          <w:szCs w:val="24"/>
        </w:rPr>
        <w:t xml:space="preserve"> (see below)</w:t>
      </w:r>
      <w:r w:rsidR="00D14C97">
        <w:rPr>
          <w:sz w:val="24"/>
          <w:szCs w:val="24"/>
        </w:rPr>
        <w:t xml:space="preserve">.  </w:t>
      </w:r>
    </w:p>
    <w:p w:rsidR="00E61DD9" w:rsidRDefault="00681B2C" w:rsidP="002827E3">
      <w:pPr>
        <w:spacing w:line="480" w:lineRule="auto"/>
        <w:rPr>
          <w:sz w:val="24"/>
          <w:szCs w:val="24"/>
        </w:rPr>
      </w:pPr>
      <w:r>
        <w:rPr>
          <w:sz w:val="24"/>
          <w:szCs w:val="24"/>
        </w:rPr>
        <w:tab/>
      </w:r>
      <w:r w:rsidR="00403D82">
        <w:rPr>
          <w:sz w:val="24"/>
          <w:szCs w:val="24"/>
        </w:rPr>
        <w:t>The model</w:t>
      </w:r>
      <w:r w:rsidR="00D14C97">
        <w:rPr>
          <w:sz w:val="24"/>
          <w:szCs w:val="24"/>
        </w:rPr>
        <w:t>s</w:t>
      </w:r>
      <w:r w:rsidR="00403D82">
        <w:rPr>
          <w:sz w:val="24"/>
          <w:szCs w:val="24"/>
        </w:rPr>
        <w:t xml:space="preserve"> developed from the literature, </w:t>
      </w:r>
      <w:r w:rsidR="00612A53">
        <w:rPr>
          <w:sz w:val="24"/>
          <w:szCs w:val="24"/>
        </w:rPr>
        <w:t>Dave Ellis’</w:t>
      </w:r>
      <w:r w:rsidR="00403D82">
        <w:rPr>
          <w:sz w:val="24"/>
          <w:szCs w:val="24"/>
        </w:rPr>
        <w:t xml:space="preserve"> model</w:t>
      </w:r>
      <w:r w:rsidR="00612A53">
        <w:rPr>
          <w:sz w:val="24"/>
          <w:szCs w:val="24"/>
        </w:rPr>
        <w:t xml:space="preserve">, Mary </w:t>
      </w:r>
      <w:proofErr w:type="spellStart"/>
      <w:r w:rsidR="00612A53">
        <w:rPr>
          <w:sz w:val="24"/>
          <w:szCs w:val="24"/>
        </w:rPr>
        <w:t>Hunnicutt’s</w:t>
      </w:r>
      <w:proofErr w:type="spellEnd"/>
      <w:r w:rsidR="00612A53">
        <w:rPr>
          <w:sz w:val="24"/>
          <w:szCs w:val="24"/>
        </w:rPr>
        <w:t xml:space="preserve"> model</w:t>
      </w:r>
      <w:r w:rsidR="00D14C97">
        <w:rPr>
          <w:sz w:val="24"/>
          <w:szCs w:val="24"/>
        </w:rPr>
        <w:t>,</w:t>
      </w:r>
      <w:r w:rsidR="00612A53">
        <w:rPr>
          <w:sz w:val="24"/>
          <w:szCs w:val="24"/>
        </w:rPr>
        <w:t xml:space="preserve"> and Roy Tomlinson’s model all had relatively low variance</w:t>
      </w:r>
      <w:r w:rsidR="00403D82">
        <w:rPr>
          <w:sz w:val="24"/>
          <w:szCs w:val="24"/>
        </w:rPr>
        <w:t xml:space="preserve">.  This is likely because they each had suitability functions that were applied over a buffer.  This will reduce the variation </w:t>
      </w:r>
      <w:r w:rsidR="00A63EB8">
        <w:rPr>
          <w:sz w:val="24"/>
          <w:szCs w:val="24"/>
        </w:rPr>
        <w:t xml:space="preserve">in HSI </w:t>
      </w:r>
      <w:r w:rsidR="00403D82">
        <w:rPr>
          <w:sz w:val="24"/>
          <w:szCs w:val="24"/>
        </w:rPr>
        <w:t xml:space="preserve">scores over a relatively small area </w:t>
      </w:r>
      <w:r w:rsidR="009E5BBC">
        <w:rPr>
          <w:sz w:val="24"/>
          <w:szCs w:val="24"/>
        </w:rPr>
        <w:t>(</w:t>
      </w:r>
      <w:r w:rsidR="00B3372F">
        <w:rPr>
          <w:sz w:val="24"/>
          <w:szCs w:val="24"/>
        </w:rPr>
        <w:t>when compared to the size of the buffer</w:t>
      </w:r>
      <w:r w:rsidR="009E5BBC">
        <w:rPr>
          <w:sz w:val="24"/>
          <w:szCs w:val="24"/>
        </w:rPr>
        <w:t>)</w:t>
      </w:r>
      <w:r w:rsidR="00B3372F">
        <w:rPr>
          <w:sz w:val="24"/>
          <w:szCs w:val="24"/>
        </w:rPr>
        <w:t xml:space="preserve"> </w:t>
      </w:r>
      <w:r w:rsidR="00403D82">
        <w:rPr>
          <w:sz w:val="24"/>
          <w:szCs w:val="24"/>
        </w:rPr>
        <w:t xml:space="preserve">but this effect will diminish as a larger </w:t>
      </w:r>
      <w:del w:id="60" w:author="Dominic D LaRoche" w:date="2013-09-29T14:22:00Z">
        <w:r w:rsidR="00403D82" w:rsidDel="009E5BBC">
          <w:rPr>
            <w:sz w:val="24"/>
            <w:szCs w:val="24"/>
          </w:rPr>
          <w:delText>and larger</w:delText>
        </w:r>
      </w:del>
      <w:r w:rsidR="00403D82">
        <w:rPr>
          <w:sz w:val="24"/>
          <w:szCs w:val="24"/>
        </w:rPr>
        <w:t xml:space="preserve"> area 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w:t>
      </w:r>
      <w:r w:rsidR="00A63EB8">
        <w:rPr>
          <w:sz w:val="24"/>
          <w:szCs w:val="24"/>
        </w:rPr>
        <w:t xml:space="preserve">conditions in the area(s) where </w:t>
      </w:r>
      <w:r w:rsidR="00D14C97">
        <w:rPr>
          <w:sz w:val="24"/>
          <w:szCs w:val="24"/>
        </w:rPr>
        <w:t xml:space="preserve">models are applied.  </w:t>
      </w:r>
      <w:r w:rsidR="003E35CE">
        <w:rPr>
          <w:sz w:val="24"/>
          <w:szCs w:val="24"/>
        </w:rPr>
        <w:t xml:space="preserve">However, simulations can help to understand how and why models produce substantially different suitability scores for a given area.  For example, </w:t>
      </w:r>
      <w:r w:rsidR="00722DC4">
        <w:rPr>
          <w:sz w:val="24"/>
          <w:szCs w:val="24"/>
        </w:rPr>
        <w:t xml:space="preserve">in all three simulations </w:t>
      </w:r>
      <w:r w:rsidR="00A63EB8">
        <w:rPr>
          <w:sz w:val="24"/>
          <w:szCs w:val="24"/>
        </w:rPr>
        <w:t xml:space="preserve">of </w:t>
      </w:r>
      <w:r w:rsidR="00722DC4">
        <w:rPr>
          <w:sz w:val="24"/>
          <w:szCs w:val="24"/>
        </w:rPr>
        <w:t xml:space="preserve">Roy Tomlinson’s model produced much lower suitability scores than Mary </w:t>
      </w:r>
      <w:proofErr w:type="spellStart"/>
      <w:r w:rsidR="00722DC4">
        <w:rPr>
          <w:sz w:val="24"/>
          <w:szCs w:val="24"/>
        </w:rPr>
        <w:t>Hunnicutt’s</w:t>
      </w:r>
      <w:proofErr w:type="spellEnd"/>
      <w:r w:rsidR="00722DC4">
        <w:rPr>
          <w:sz w:val="24"/>
          <w:szCs w:val="24"/>
        </w:rPr>
        <w:t xml:space="preserve"> model.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This information could be used to target management activities to improve winter habitat and avoid needlessly improving summer habitat.  </w:t>
      </w:r>
      <w:r w:rsidR="004E25B1">
        <w:rPr>
          <w:sz w:val="24"/>
          <w:szCs w:val="24"/>
        </w:rPr>
        <w:t xml:space="preserve">Figure 11 shows the </w:t>
      </w:r>
      <w:r w:rsidR="001A2D5F">
        <w:rPr>
          <w:sz w:val="24"/>
          <w:szCs w:val="24"/>
        </w:rPr>
        <w:t xml:space="preserve">predicted </w:t>
      </w:r>
      <w:r w:rsidR="004E25B1">
        <w:rPr>
          <w:sz w:val="24"/>
          <w:szCs w:val="24"/>
        </w:rPr>
        <w:t>habitat suitability o</w:t>
      </w:r>
      <w:r w:rsidR="002E522D">
        <w:rPr>
          <w:sz w:val="24"/>
          <w:szCs w:val="24"/>
        </w:rPr>
        <w:t xml:space="preserve">f a simulated area </w:t>
      </w:r>
      <w:r w:rsidR="00246F96">
        <w:rPr>
          <w:sz w:val="24"/>
          <w:szCs w:val="24"/>
        </w:rPr>
        <w:t xml:space="preserve">based on </w:t>
      </w:r>
      <w:r w:rsidR="001A2D5F">
        <w:rPr>
          <w:sz w:val="24"/>
          <w:szCs w:val="24"/>
        </w:rPr>
        <w:t xml:space="preserve">individual habitat components from </w:t>
      </w:r>
      <w:r w:rsidR="00246F96">
        <w:rPr>
          <w:sz w:val="24"/>
          <w:szCs w:val="24"/>
        </w:rPr>
        <w:t>an</w:t>
      </w:r>
      <w:r w:rsidR="004E25B1">
        <w:rPr>
          <w:sz w:val="24"/>
          <w:szCs w:val="24"/>
        </w:rPr>
        <w:t xml:space="preserve"> HSI</w:t>
      </w:r>
      <w:r w:rsidR="00246F96">
        <w:rPr>
          <w:sz w:val="24"/>
          <w:szCs w:val="24"/>
        </w:rPr>
        <w:t xml:space="preserve"> model developed from masked bobwhite habitat relationships identified in the literature</w:t>
      </w:r>
      <w:r w:rsidR="004E25B1">
        <w:rPr>
          <w:sz w:val="24"/>
          <w:szCs w:val="24"/>
        </w:rPr>
        <w:t xml:space="preserve">.   </w:t>
      </w:r>
      <w:r w:rsidR="00580C0E">
        <w:rPr>
          <w:sz w:val="24"/>
          <w:szCs w:val="24"/>
        </w:rPr>
        <w:t xml:space="preserve">Investigating model components in this way can be used to investigate the underlying habitat deficiencies at any level of the model and can therefore </w:t>
      </w:r>
      <w:r w:rsidR="00580C0E">
        <w:rPr>
          <w:sz w:val="24"/>
          <w:szCs w:val="24"/>
        </w:rPr>
        <w:lastRenderedPageBreak/>
        <w:t xml:space="preserve">provide detailed information to managers about what management actions need to be taken at geographically specific locations to achieve the maximum benefit in terms of habitat suitability.  </w:t>
      </w:r>
      <w:r w:rsidR="002E522D">
        <w:rPr>
          <w:sz w:val="24"/>
          <w:szCs w:val="24"/>
        </w:rPr>
        <w:t xml:space="preserve">The example in figure 11 </w:t>
      </w:r>
      <w:r w:rsidR="001A2D5F">
        <w:rPr>
          <w:sz w:val="24"/>
          <w:szCs w:val="24"/>
        </w:rPr>
        <w:t>suggests</w:t>
      </w:r>
      <w:r w:rsidR="002E522D">
        <w:rPr>
          <w:sz w:val="24"/>
          <w:szCs w:val="24"/>
        </w:rPr>
        <w:t xml:space="preserve"> that habitat components related to reproduction are the most limiting characteristics and variables related to food </w:t>
      </w:r>
      <w:r w:rsidR="001A2D5F">
        <w:rPr>
          <w:sz w:val="24"/>
          <w:szCs w:val="24"/>
        </w:rPr>
        <w:t xml:space="preserve">availability </w:t>
      </w:r>
      <w:r w:rsidR="002E522D">
        <w:rPr>
          <w:sz w:val="24"/>
          <w:szCs w:val="24"/>
        </w:rPr>
        <w:t xml:space="preserve">are the least limiting.  </w:t>
      </w:r>
      <w:r w:rsidR="00580C0E">
        <w:rPr>
          <w:sz w:val="24"/>
          <w:szCs w:val="24"/>
        </w:rPr>
        <w:t>The simulations presented in this report are not based on any real habitat data</w:t>
      </w:r>
      <w:r w:rsidR="001A2D5F">
        <w:rPr>
          <w:sz w:val="24"/>
          <w:szCs w:val="24"/>
        </w:rPr>
        <w:t>, and are presented as a demonstration of how these models could be applied</w:t>
      </w:r>
      <w:r w:rsidR="00580C0E">
        <w:rPr>
          <w:sz w:val="24"/>
          <w:szCs w:val="24"/>
        </w:rPr>
        <w:t xml:space="preserve">.  </w:t>
      </w:r>
      <w:r w:rsidR="00D14C97">
        <w:rPr>
          <w:sz w:val="24"/>
          <w:szCs w:val="24"/>
        </w:rPr>
        <w:t xml:space="preserve">Applying these models to real data from </w:t>
      </w:r>
      <w:r w:rsidR="001A2D5F">
        <w:rPr>
          <w:sz w:val="24"/>
          <w:szCs w:val="24"/>
        </w:rPr>
        <w:t xml:space="preserve">a suite of potential reintroduction </w:t>
      </w:r>
      <w:r w:rsidR="00D14C97">
        <w:rPr>
          <w:sz w:val="24"/>
          <w:szCs w:val="24"/>
        </w:rPr>
        <w:t xml:space="preserve">sites </w:t>
      </w:r>
      <w:r w:rsidR="001A2D5F">
        <w:rPr>
          <w:sz w:val="24"/>
          <w:szCs w:val="24"/>
        </w:rPr>
        <w:t xml:space="preserve">would provide insights into the features of each area that may warrant modification prior to release. </w:t>
      </w:r>
      <w:r w:rsidR="003E35CE">
        <w:rPr>
          <w:sz w:val="24"/>
          <w:szCs w:val="24"/>
        </w:rPr>
        <w:t xml:space="preserve">  </w:t>
      </w:r>
    </w:p>
    <w:p w:rsidR="00E61DD9" w:rsidRDefault="00681B2C" w:rsidP="002827E3">
      <w:pPr>
        <w:spacing w:line="480" w:lineRule="auto"/>
        <w:rPr>
          <w:sz w:val="24"/>
          <w:szCs w:val="24"/>
        </w:rPr>
      </w:pPr>
      <w:r>
        <w:rPr>
          <w:sz w:val="24"/>
          <w:szCs w:val="24"/>
        </w:rPr>
        <w:tab/>
      </w:r>
      <w:r w:rsidR="001A2D5F">
        <w:rPr>
          <w:sz w:val="24"/>
          <w:szCs w:val="24"/>
        </w:rPr>
        <w:t>A</w:t>
      </w:r>
      <w:r w:rsidR="00E61DD9">
        <w:rPr>
          <w:sz w:val="24"/>
          <w:szCs w:val="24"/>
        </w:rPr>
        <w:t>dditional research into masked bobwhite habitat suitability</w:t>
      </w:r>
      <w:r w:rsidR="001A2D5F">
        <w:rPr>
          <w:sz w:val="24"/>
          <w:szCs w:val="24"/>
        </w:rPr>
        <w:t xml:space="preserve"> is needed</w:t>
      </w:r>
      <w:r w:rsidR="00E61DD9">
        <w:rPr>
          <w:sz w:val="24"/>
          <w:szCs w:val="24"/>
        </w:rPr>
        <w:t xml:space="preserve">.  Our </w:t>
      </w:r>
      <w:r w:rsidR="001A2D5F">
        <w:rPr>
          <w:sz w:val="24"/>
          <w:szCs w:val="24"/>
        </w:rPr>
        <w:t>results should help ensure that future</w:t>
      </w:r>
      <w:r w:rsidR="00E61DD9">
        <w:rPr>
          <w:sz w:val="24"/>
          <w:szCs w:val="24"/>
        </w:rPr>
        <w:t xml:space="preserve"> research </w:t>
      </w:r>
      <w:r w:rsidR="001A2D5F">
        <w:rPr>
          <w:sz w:val="24"/>
          <w:szCs w:val="24"/>
        </w:rPr>
        <w:t xml:space="preserve">of habitat suitability of masked bobwhite is </w:t>
      </w:r>
      <w:r w:rsidR="00E61DD9">
        <w:rPr>
          <w:sz w:val="24"/>
          <w:szCs w:val="24"/>
        </w:rPr>
        <w:t xml:space="preserve">as efficient and productive as possible.  </w:t>
      </w:r>
      <w:r w:rsidR="0030270B">
        <w:rPr>
          <w:sz w:val="24"/>
          <w:szCs w:val="24"/>
        </w:rPr>
        <w:t xml:space="preserve">We recommend using the attached suite of habitat suitability models as competing alternative hypotheses and </w:t>
      </w:r>
      <w:commentRangeStart w:id="61"/>
      <w:r w:rsidR="0030270B">
        <w:rPr>
          <w:sz w:val="24"/>
          <w:szCs w:val="24"/>
        </w:rPr>
        <w:t xml:space="preserve">conducting experiments which can discriminate among </w:t>
      </w:r>
      <w:commentRangeStart w:id="62"/>
      <w:r w:rsidR="0030270B">
        <w:rPr>
          <w:sz w:val="24"/>
          <w:szCs w:val="24"/>
        </w:rPr>
        <w:t>them</w:t>
      </w:r>
      <w:commentRangeEnd w:id="61"/>
      <w:r w:rsidR="001A2D5F">
        <w:rPr>
          <w:rStyle w:val="CommentReference"/>
        </w:rPr>
        <w:commentReference w:id="61"/>
      </w:r>
      <w:commentRangeEnd w:id="62"/>
      <w:r w:rsidR="00592588">
        <w:rPr>
          <w:rStyle w:val="CommentReference"/>
        </w:rPr>
        <w:commentReference w:id="62"/>
      </w:r>
      <w:r w:rsidR="0030270B">
        <w:rPr>
          <w:sz w:val="24"/>
          <w:szCs w:val="24"/>
        </w:rPr>
        <w:t xml:space="preserve">.  We also recommend using the information embedded within each model to </w:t>
      </w:r>
      <w:r w:rsidR="00EF4F87">
        <w:rPr>
          <w:sz w:val="24"/>
          <w:szCs w:val="24"/>
        </w:rPr>
        <w:t xml:space="preserve">infer </w:t>
      </w:r>
      <w:r w:rsidR="0030270B">
        <w:rPr>
          <w:sz w:val="24"/>
          <w:szCs w:val="24"/>
        </w:rPr>
        <w:t xml:space="preserve">the most effective management actions.  </w:t>
      </w:r>
      <w:r w:rsidR="00EF4F87">
        <w:rPr>
          <w:sz w:val="24"/>
          <w:szCs w:val="24"/>
        </w:rPr>
        <w:t>Until additional model validations and revisions are conducted,</w:t>
      </w:r>
      <w:r w:rsidR="0030270B">
        <w:rPr>
          <w:sz w:val="24"/>
          <w:szCs w:val="24"/>
        </w:rPr>
        <w:t xml:space="preserve"> we recommend using the lower confidence limit of overall suitability scores </w:t>
      </w:r>
      <w:r w:rsidR="009C54EA">
        <w:rPr>
          <w:sz w:val="24"/>
          <w:szCs w:val="24"/>
        </w:rPr>
        <w:t>(</w:t>
      </w:r>
      <w:r w:rsidR="00EF4F87">
        <w:rPr>
          <w:sz w:val="24"/>
          <w:szCs w:val="24"/>
        </w:rPr>
        <w:t>F</w:t>
      </w:r>
      <w:r w:rsidR="009C54EA">
        <w:rPr>
          <w:sz w:val="24"/>
          <w:szCs w:val="24"/>
        </w:rPr>
        <w:t xml:space="preserve">ig. 9) </w:t>
      </w:r>
      <w:r w:rsidR="0030270B">
        <w:rPr>
          <w:sz w:val="24"/>
          <w:szCs w:val="24"/>
        </w:rPr>
        <w:t>from the suite of HSI models as a conservative estimate of overall habitat suitability.</w:t>
      </w:r>
    </w:p>
    <w:p w:rsidR="00F23900" w:rsidRDefault="00F23900" w:rsidP="002827E3">
      <w:pPr>
        <w:spacing w:line="480" w:lineRule="auto"/>
        <w:rPr>
          <w:sz w:val="24"/>
          <w:szCs w:val="24"/>
        </w:rPr>
      </w:pPr>
    </w:p>
    <w:p w:rsidR="00F23900" w:rsidRDefault="00F23900" w:rsidP="002827E3">
      <w:pPr>
        <w:spacing w:line="480" w:lineRule="auto"/>
        <w:rPr>
          <w:sz w:val="24"/>
          <w:szCs w:val="24"/>
        </w:rPr>
        <w:sectPr w:rsidR="00F23900">
          <w:pgSz w:w="12240" w:h="15840"/>
          <w:pgMar w:top="1440" w:right="1440" w:bottom="1440" w:left="1440" w:header="720" w:footer="720" w:gutter="0"/>
          <w:cols w:space="720"/>
          <w:docGrid w:linePitch="360"/>
        </w:sectPr>
      </w:pPr>
    </w:p>
    <w:p w:rsidR="00F23900" w:rsidRDefault="00F23900" w:rsidP="002827E3">
      <w:pPr>
        <w:spacing w:line="480" w:lineRule="auto"/>
        <w:rPr>
          <w:sz w:val="24"/>
          <w:szCs w:val="24"/>
        </w:rPr>
      </w:pPr>
    </w:p>
    <w:p w:rsidR="00F23900" w:rsidRDefault="00F23900" w:rsidP="00F23900">
      <w:pPr>
        <w:rPr>
          <w:rFonts w:eastAsiaTheme="minorEastAsia"/>
          <w:sz w:val="24"/>
          <w:szCs w:val="24"/>
        </w:rPr>
      </w:pPr>
      <w:r>
        <w:rPr>
          <w:rFonts w:eastAsiaTheme="minorEastAsia"/>
          <w:b/>
          <w:sz w:val="24"/>
          <w:szCs w:val="24"/>
          <w:u w:val="single"/>
        </w:rPr>
        <w:t>Literature Cited</w:t>
      </w:r>
      <w:r>
        <w:rPr>
          <w:rFonts w:eastAsiaTheme="minorEastAsia"/>
          <w:b/>
          <w:sz w:val="24"/>
          <w:szCs w:val="24"/>
          <w:u w:val="single"/>
        </w:rPr>
        <w:t xml:space="preserve"> (Including Appendix B)</w:t>
      </w:r>
    </w:p>
    <w:p w:rsidR="00F23900" w:rsidRDefault="00F23900" w:rsidP="00F23900">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F23900" w:rsidRDefault="00F23900" w:rsidP="00F23900">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F23900" w:rsidRDefault="00F23900" w:rsidP="00F23900">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xml:space="preserve">, R.  1959.  A canopy-coverage method of </w:t>
      </w:r>
      <w:proofErr w:type="spellStart"/>
      <w:r>
        <w:rPr>
          <w:rFonts w:eastAsiaTheme="minorEastAsia"/>
          <w:sz w:val="24"/>
          <w:szCs w:val="24"/>
        </w:rPr>
        <w:t>vegetational</w:t>
      </w:r>
      <w:proofErr w:type="spellEnd"/>
      <w:r>
        <w:rPr>
          <w:rFonts w:eastAsiaTheme="minorEastAsia"/>
          <w:sz w:val="24"/>
          <w:szCs w:val="24"/>
        </w:rPr>
        <w:t xml:space="preserve"> analysis.  Northwest Science 33: 43-64.</w:t>
      </w:r>
    </w:p>
    <w:p w:rsidR="00F23900" w:rsidRDefault="00F23900" w:rsidP="00F23900">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F23900" w:rsidRDefault="00F23900" w:rsidP="00F23900">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F23900" w:rsidRDefault="00F23900" w:rsidP="00F23900">
      <w:pPr>
        <w:ind w:left="720" w:hanging="720"/>
        <w:rPr>
          <w:rFonts w:eastAsiaTheme="minorEastAsia"/>
          <w:sz w:val="24"/>
          <w:szCs w:val="24"/>
        </w:rPr>
      </w:pPr>
      <w:r>
        <w:rPr>
          <w:rFonts w:eastAsiaTheme="minorEastAsia"/>
          <w:sz w:val="24"/>
          <w:szCs w:val="24"/>
        </w:rPr>
        <w:t xml:space="preserve">Grinnell, G.B.  1884.  A new quail to the United States fauna.  Forest and </w:t>
      </w:r>
      <w:commentRangeStart w:id="63"/>
      <w:commentRangeStart w:id="64"/>
      <w:r>
        <w:rPr>
          <w:rFonts w:eastAsiaTheme="minorEastAsia"/>
          <w:sz w:val="24"/>
          <w:szCs w:val="24"/>
        </w:rPr>
        <w:t>Stream 22(13): 243.</w:t>
      </w:r>
      <w:commentRangeEnd w:id="63"/>
      <w:r>
        <w:rPr>
          <w:rStyle w:val="CommentReference"/>
        </w:rPr>
        <w:commentReference w:id="63"/>
      </w:r>
      <w:commentRangeEnd w:id="64"/>
      <w:r>
        <w:rPr>
          <w:rStyle w:val="CommentReference"/>
        </w:rPr>
        <w:commentReference w:id="64"/>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F23900" w:rsidRDefault="00F23900" w:rsidP="00F23900">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F23900" w:rsidRDefault="00F23900" w:rsidP="00F23900">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F23900" w:rsidRDefault="00F23900" w:rsidP="00F23900">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311BC9" w:rsidRDefault="00311BC9" w:rsidP="00311BC9">
      <w:pPr>
        <w:ind w:left="720" w:hanging="720"/>
        <w:rPr>
          <w:rFonts w:eastAsiaTheme="minorEastAsia"/>
          <w:sz w:val="24"/>
          <w:szCs w:val="24"/>
        </w:rPr>
      </w:pPr>
      <w:proofErr w:type="spellStart"/>
      <w:proofErr w:type="gramStart"/>
      <w:r w:rsidRPr="00311BC9">
        <w:rPr>
          <w:rFonts w:eastAsiaTheme="minorEastAsia"/>
          <w:sz w:val="24"/>
          <w:szCs w:val="24"/>
        </w:rPr>
        <w:t>Schamberg</w:t>
      </w:r>
      <w:r>
        <w:rPr>
          <w:rFonts w:eastAsiaTheme="minorEastAsia"/>
          <w:sz w:val="24"/>
          <w:szCs w:val="24"/>
        </w:rPr>
        <w:t>er</w:t>
      </w:r>
      <w:proofErr w:type="spellEnd"/>
      <w:r>
        <w:rPr>
          <w:rFonts w:eastAsiaTheme="minorEastAsia"/>
          <w:sz w:val="24"/>
          <w:szCs w:val="24"/>
        </w:rPr>
        <w:t xml:space="preserve">, Mel and </w:t>
      </w:r>
      <w:proofErr w:type="spellStart"/>
      <w:r>
        <w:rPr>
          <w:rFonts w:eastAsiaTheme="minorEastAsia"/>
          <w:sz w:val="24"/>
          <w:szCs w:val="24"/>
        </w:rPr>
        <w:t>Krohn</w:t>
      </w:r>
      <w:proofErr w:type="spellEnd"/>
      <w:r>
        <w:rPr>
          <w:rFonts w:eastAsiaTheme="minorEastAsia"/>
          <w:sz w:val="24"/>
          <w:szCs w:val="24"/>
        </w:rPr>
        <w:t>, William B.</w:t>
      </w:r>
      <w:proofErr w:type="gramEnd"/>
      <w:r>
        <w:rPr>
          <w:rFonts w:eastAsiaTheme="minorEastAsia"/>
          <w:sz w:val="24"/>
          <w:szCs w:val="24"/>
        </w:rPr>
        <w:t xml:space="preserve">  1982.  </w:t>
      </w:r>
      <w:r w:rsidRPr="00311BC9">
        <w:rPr>
          <w:rFonts w:eastAsiaTheme="minorEastAsia"/>
          <w:sz w:val="24"/>
          <w:szCs w:val="24"/>
        </w:rPr>
        <w:t>Status of the Habit</w:t>
      </w:r>
      <w:r>
        <w:rPr>
          <w:rFonts w:eastAsiaTheme="minorEastAsia"/>
          <w:sz w:val="24"/>
          <w:szCs w:val="24"/>
        </w:rPr>
        <w:t>at Evaluation Procedures</w:t>
      </w:r>
      <w:r w:rsidRPr="00311BC9">
        <w:rPr>
          <w:rFonts w:eastAsiaTheme="minorEastAsia"/>
          <w:sz w:val="24"/>
          <w:szCs w:val="24"/>
        </w:rPr>
        <w:t xml:space="preserve">. </w:t>
      </w:r>
      <w:proofErr w:type="gramStart"/>
      <w:r w:rsidRPr="00311BC9">
        <w:rPr>
          <w:rFonts w:eastAsiaTheme="minorEastAsia"/>
          <w:sz w:val="24"/>
          <w:szCs w:val="24"/>
        </w:rPr>
        <w:t>US Fis</w:t>
      </w:r>
      <w:r>
        <w:rPr>
          <w:rFonts w:eastAsiaTheme="minorEastAsia"/>
          <w:sz w:val="24"/>
          <w:szCs w:val="24"/>
        </w:rPr>
        <w:t xml:space="preserve">h &amp; Wildlife </w:t>
      </w:r>
      <w:proofErr w:type="spellStart"/>
      <w:r>
        <w:rPr>
          <w:rFonts w:eastAsiaTheme="minorEastAsia"/>
          <w:sz w:val="24"/>
          <w:szCs w:val="24"/>
        </w:rPr>
        <w:t>Publications.Paper</w:t>
      </w:r>
      <w:proofErr w:type="spellEnd"/>
      <w:r>
        <w:rPr>
          <w:rFonts w:eastAsiaTheme="minorEastAsia"/>
          <w:sz w:val="24"/>
          <w:szCs w:val="24"/>
        </w:rPr>
        <w:t xml:space="preserve"> 48.</w:t>
      </w:r>
      <w:proofErr w:type="gramEnd"/>
      <w:r>
        <w:rPr>
          <w:rFonts w:eastAsiaTheme="minorEastAsia"/>
          <w:sz w:val="24"/>
          <w:szCs w:val="24"/>
        </w:rPr>
        <w:t xml:space="preserve"> </w:t>
      </w:r>
      <w:r w:rsidRPr="00311BC9">
        <w:rPr>
          <w:rFonts w:eastAsiaTheme="minorEastAsia"/>
          <w:sz w:val="24"/>
          <w:szCs w:val="24"/>
        </w:rPr>
        <w:t>http://digitalcommons.unl.edu/usfwspubs/48</w:t>
      </w:r>
    </w:p>
    <w:p w:rsidR="00F23900" w:rsidRDefault="00F23900" w:rsidP="00F23900">
      <w:pPr>
        <w:ind w:left="720" w:hanging="720"/>
        <w:rPr>
          <w:rFonts w:eastAsiaTheme="minorEastAsia"/>
          <w:sz w:val="24"/>
          <w:szCs w:val="24"/>
        </w:rPr>
      </w:pPr>
      <w:r>
        <w:rPr>
          <w:rFonts w:eastAsiaTheme="minorEastAsia"/>
          <w:sz w:val="24"/>
          <w:szCs w:val="24"/>
        </w:rPr>
        <w:t xml:space="preserve">Simms, K.  1989.  Home range, habitat use and movement of reintroduced masked bobwhite.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F60CD5" w:rsidRDefault="00F60CD5" w:rsidP="00F60CD5">
      <w:pPr>
        <w:ind w:left="720" w:hanging="720"/>
        <w:rPr>
          <w:rFonts w:eastAsiaTheme="minorEastAsia"/>
          <w:sz w:val="24"/>
          <w:szCs w:val="24"/>
        </w:rPr>
      </w:pPr>
      <w:proofErr w:type="gramStart"/>
      <w:r>
        <w:rPr>
          <w:rFonts w:eastAsiaTheme="minorEastAsia"/>
          <w:sz w:val="24"/>
          <w:szCs w:val="24"/>
        </w:rPr>
        <w:t>U.S. Fish and Wildlife Service.</w:t>
      </w:r>
      <w:proofErr w:type="gramEnd"/>
      <w:r>
        <w:rPr>
          <w:rFonts w:eastAsiaTheme="minorEastAsia"/>
          <w:sz w:val="24"/>
          <w:szCs w:val="24"/>
        </w:rPr>
        <w:t xml:space="preserve">  1980.  </w:t>
      </w:r>
      <w:r w:rsidRPr="00F60CD5">
        <w:rPr>
          <w:rFonts w:eastAsiaTheme="minorEastAsia"/>
          <w:sz w:val="24"/>
          <w:szCs w:val="24"/>
        </w:rPr>
        <w:t xml:space="preserve">Habitat Evaluation Procedures (HEP). </w:t>
      </w:r>
      <w:proofErr w:type="gramStart"/>
      <w:r w:rsidRPr="00F60CD5">
        <w:rPr>
          <w:rFonts w:eastAsiaTheme="minorEastAsia"/>
          <w:sz w:val="24"/>
          <w:szCs w:val="24"/>
        </w:rPr>
        <w:t>E</w:t>
      </w:r>
      <w:r>
        <w:rPr>
          <w:rFonts w:eastAsiaTheme="minorEastAsia"/>
          <w:sz w:val="24"/>
          <w:szCs w:val="24"/>
        </w:rPr>
        <w:t>SM 102.</w:t>
      </w:r>
      <w:proofErr w:type="gramEnd"/>
      <w:r>
        <w:rPr>
          <w:rFonts w:eastAsiaTheme="minorEastAsia"/>
          <w:sz w:val="24"/>
          <w:szCs w:val="24"/>
        </w:rPr>
        <w:t xml:space="preserve"> USDI Fish and Wildlife </w:t>
      </w:r>
      <w:r w:rsidRPr="00F60CD5">
        <w:rPr>
          <w:rFonts w:eastAsiaTheme="minorEastAsia"/>
          <w:sz w:val="24"/>
          <w:szCs w:val="24"/>
        </w:rPr>
        <w:t>Service, Division of Ecological Services, Washington, D.C.</w:t>
      </w:r>
    </w:p>
    <w:p w:rsidR="00F23900" w:rsidRDefault="00F23900" w:rsidP="00F23900">
      <w:pPr>
        <w:ind w:left="720" w:hanging="720"/>
        <w:rPr>
          <w:rFonts w:eastAsiaTheme="minorEastAsia"/>
          <w:sz w:val="24"/>
          <w:szCs w:val="24"/>
        </w:rPr>
      </w:pPr>
      <w:proofErr w:type="gramStart"/>
      <w:r w:rsidRPr="00F23900">
        <w:rPr>
          <w:sz w:val="24"/>
          <w:szCs w:val="24"/>
        </w:rPr>
        <w:t>U.S. Fish and Wildlife Service.</w:t>
      </w:r>
      <w:proofErr w:type="gramEnd"/>
      <w:r w:rsidRPr="00F23900">
        <w:rPr>
          <w:sz w:val="24"/>
          <w:szCs w:val="24"/>
        </w:rPr>
        <w:t xml:space="preserve"> </w:t>
      </w:r>
      <w:r w:rsidR="00F60CD5">
        <w:rPr>
          <w:sz w:val="24"/>
          <w:szCs w:val="24"/>
        </w:rPr>
        <w:t xml:space="preserve"> </w:t>
      </w:r>
      <w:r w:rsidRPr="00F23900">
        <w:rPr>
          <w:sz w:val="24"/>
          <w:szCs w:val="24"/>
        </w:rPr>
        <w:t>1995.</w:t>
      </w:r>
      <w:r w:rsidR="00F60CD5">
        <w:rPr>
          <w:sz w:val="24"/>
          <w:szCs w:val="24"/>
        </w:rPr>
        <w:t xml:space="preserve"> </w:t>
      </w:r>
      <w:r w:rsidRPr="00F23900">
        <w:rPr>
          <w:sz w:val="24"/>
          <w:szCs w:val="24"/>
        </w:rPr>
        <w:t xml:space="preserve"> Masked bobwhite (</w:t>
      </w:r>
      <w:proofErr w:type="spellStart"/>
      <w:r w:rsidRPr="00F23900">
        <w:rPr>
          <w:sz w:val="24"/>
          <w:szCs w:val="24"/>
        </w:rPr>
        <w:t>Colinus</w:t>
      </w:r>
      <w:proofErr w:type="spellEnd"/>
      <w:r w:rsidRPr="00F23900">
        <w:rPr>
          <w:sz w:val="24"/>
          <w:szCs w:val="24"/>
        </w:rPr>
        <w:t xml:space="preserve"> </w:t>
      </w:r>
      <w:proofErr w:type="spellStart"/>
      <w:r w:rsidRPr="00F23900">
        <w:rPr>
          <w:sz w:val="24"/>
          <w:szCs w:val="24"/>
        </w:rPr>
        <w:t>virginianus</w:t>
      </w:r>
      <w:proofErr w:type="spellEnd"/>
      <w:r w:rsidRPr="00F23900">
        <w:rPr>
          <w:sz w:val="24"/>
          <w:szCs w:val="24"/>
        </w:rPr>
        <w:t xml:space="preserve"> </w:t>
      </w:r>
      <w:proofErr w:type="spellStart"/>
      <w:r w:rsidRPr="00F23900">
        <w:rPr>
          <w:sz w:val="24"/>
          <w:szCs w:val="24"/>
        </w:rPr>
        <w:t>ridgwayi</w:t>
      </w:r>
      <w:proofErr w:type="spellEnd"/>
      <w:r w:rsidRPr="00F23900">
        <w:rPr>
          <w:sz w:val="24"/>
          <w:szCs w:val="24"/>
        </w:rPr>
        <w:t xml:space="preserve">). </w:t>
      </w:r>
      <w:proofErr w:type="gramStart"/>
      <w:r w:rsidRPr="00F23900">
        <w:rPr>
          <w:sz w:val="24"/>
          <w:szCs w:val="24"/>
        </w:rPr>
        <w:t>Recovery Plan.</w:t>
      </w:r>
      <w:proofErr w:type="gramEnd"/>
      <w:r w:rsidRPr="00F23900">
        <w:rPr>
          <w:sz w:val="24"/>
          <w:szCs w:val="24"/>
        </w:rPr>
        <w:t xml:space="preserve"> Albuquerque, New Mexico.</w:t>
      </w:r>
    </w:p>
    <w:p w:rsidR="00F23900" w:rsidRDefault="00F23900" w:rsidP="00F23900">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F23900" w:rsidRPr="00F37D51" w:rsidRDefault="00F23900" w:rsidP="002827E3">
      <w:pPr>
        <w:spacing w:line="480" w:lineRule="auto"/>
        <w:rPr>
          <w:sz w:val="24"/>
          <w:szCs w:val="24"/>
        </w:rPr>
        <w:sectPr w:rsidR="00F23900" w:rsidRPr="00F37D51">
          <w:pgSz w:w="12240" w:h="15840"/>
          <w:pgMar w:top="1440" w:right="1440" w:bottom="1440" w:left="1440" w:header="720" w:footer="720" w:gutter="0"/>
          <w:cols w:space="720"/>
          <w:docGrid w:linePitch="360"/>
        </w:sectPr>
      </w:pP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Invasive Plant </w:t>
            </w:r>
            <w:proofErr w:type="spellStart"/>
            <w:r w:rsidRPr="00FC71B4">
              <w:t>spp</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Thermal </w:t>
            </w:r>
            <w:proofErr w:type="spellStart"/>
            <w:r w:rsidRPr="00FC71B4">
              <w:t>Refugia</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proofErr w:type="gramStart"/>
      <w:r>
        <w:rPr>
          <w:sz w:val="24"/>
          <w:szCs w:val="24"/>
        </w:rPr>
        <w:t>Table 1.</w:t>
      </w:r>
      <w:proofErr w:type="gramEnd"/>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w:t>
      </w:r>
      <w:r w:rsidR="00EF4F87">
        <w:rPr>
          <w:sz w:val="24"/>
          <w:szCs w:val="24"/>
        </w:rPr>
        <w:t>among 9 masked bobwhite</w:t>
      </w:r>
      <w:r w:rsidR="00DE1BE2">
        <w:rPr>
          <w:sz w:val="24"/>
          <w:szCs w:val="24"/>
        </w:rPr>
        <w:t xml:space="preserve"> </w:t>
      </w:r>
      <w:r w:rsidR="00FC71B4">
        <w:rPr>
          <w:sz w:val="24"/>
          <w:szCs w:val="24"/>
        </w:rPr>
        <w:t xml:space="preserve">experts.  </w:t>
      </w:r>
      <w:r w:rsidR="008903D6">
        <w:rPr>
          <w:sz w:val="24"/>
          <w:szCs w:val="24"/>
        </w:rPr>
        <w:t>N</w:t>
      </w:r>
      <w:r w:rsidR="00FC71B4">
        <w:rPr>
          <w:sz w:val="24"/>
          <w:szCs w:val="24"/>
        </w:rPr>
        <w:t xml:space="preserve">ot all </w:t>
      </w:r>
      <w:r w:rsidR="00EF4F87">
        <w:rPr>
          <w:sz w:val="24"/>
          <w:szCs w:val="24"/>
        </w:rPr>
        <w:t xml:space="preserve">of the 9 species </w:t>
      </w:r>
      <w:r w:rsidR="00FC71B4">
        <w:rPr>
          <w:sz w:val="24"/>
          <w:szCs w:val="24"/>
        </w:rPr>
        <w:t>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w:t>
      </w:r>
      <w:r w:rsidR="00EF4F87">
        <w:rPr>
          <w:sz w:val="24"/>
          <w:szCs w:val="24"/>
        </w:rPr>
        <w:t xml:space="preserve">species </w:t>
      </w:r>
      <w:r w:rsidR="00CA0590">
        <w:rPr>
          <w:sz w:val="24"/>
          <w:szCs w:val="24"/>
        </w:rPr>
        <w:t xml:space="preserve">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proofErr w:type="gramStart"/>
      <w:r>
        <w:rPr>
          <w:sz w:val="24"/>
          <w:szCs w:val="24"/>
        </w:rPr>
        <w:lastRenderedPageBreak/>
        <w:t>Table 2.</w:t>
      </w:r>
      <w:proofErr w:type="gramEnd"/>
      <w:r>
        <w:rPr>
          <w:sz w:val="24"/>
          <w:szCs w:val="24"/>
        </w:rPr>
        <w:t xml:space="preserve">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w:t>
      </w:r>
      <w:r w:rsidR="00EF4F87">
        <w:rPr>
          <w:sz w:val="24"/>
          <w:szCs w:val="24"/>
        </w:rPr>
        <w:t xml:space="preserve">masked bobwhite </w:t>
      </w:r>
      <w:r>
        <w:rPr>
          <w:sz w:val="24"/>
          <w:szCs w:val="24"/>
        </w:rPr>
        <w:t>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Thermal </w:t>
            </w:r>
            <w:proofErr w:type="spellStart"/>
            <w:r w:rsidRPr="00AA4845">
              <w:rPr>
                <w:rFonts w:ascii="Calibri" w:eastAsia="Times New Roman" w:hAnsi="Calibri" w:cs="Calibri"/>
                <w:color w:val="000000"/>
              </w:rPr>
              <w:t>Refugia</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Invasive Plant </w:t>
            </w:r>
            <w:proofErr w:type="spellStart"/>
            <w:r w:rsidRPr="00AA4845">
              <w:rPr>
                <w:rFonts w:ascii="Calibri" w:eastAsia="Times New Roman" w:hAnsi="Calibri" w:cs="Calibri"/>
                <w:color w:val="000000"/>
              </w:rPr>
              <w:t>spp</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879D514" wp14:editId="44F01624">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498E2D8E" wp14:editId="6E768F8D">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14:anchorId="556E14CC" wp14:editId="7B20CA9F">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proofErr w:type="gramStart"/>
      <w:r>
        <w:rPr>
          <w:sz w:val="24"/>
          <w:szCs w:val="24"/>
        </w:rPr>
        <w:t>Figure 1.</w:t>
      </w:r>
      <w:proofErr w:type="gramEnd"/>
      <w:r>
        <w:rPr>
          <w:sz w:val="24"/>
          <w:szCs w:val="24"/>
        </w:rPr>
        <w:t xml:space="preserve"> </w:t>
      </w:r>
      <w:proofErr w:type="gramStart"/>
      <w:r>
        <w:rPr>
          <w:sz w:val="24"/>
          <w:szCs w:val="24"/>
        </w:rPr>
        <w:t>Examples of three habitat-suitability plots with estimates of uncertainty.</w:t>
      </w:r>
      <w:proofErr w:type="gramEnd"/>
      <w:r>
        <w:rPr>
          <w:sz w:val="24"/>
          <w:szCs w:val="24"/>
        </w:rPr>
        <w:t xml:space="preserve">  The black curve represents the mean suitability relationship among all experts and the red band represents the uncertainty associated with the suitability relationship.  Uncertainty is measured by the diversity of opinion among </w:t>
      </w:r>
      <w:r w:rsidR="00EF4F87">
        <w:rPr>
          <w:sz w:val="24"/>
          <w:szCs w:val="24"/>
        </w:rPr>
        <w:t xml:space="preserve">all of the species </w:t>
      </w:r>
      <w:r>
        <w:rPr>
          <w:sz w:val="24"/>
          <w:szCs w:val="24"/>
        </w:rPr>
        <w:t xml:space="preserve">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Proportion of Bare Ground</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630.2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603.7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586</w:t>
            </w:r>
            <w:r>
              <w:rPr>
                <w:rFonts w:ascii="Calibri" w:hAnsi="Calibri"/>
                <w:color w:val="000000"/>
              </w:rPr>
              <w:t>.0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Cover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557.6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550</w:t>
            </w:r>
            <w:r>
              <w:rPr>
                <w:rFonts w:ascii="Calibri" w:hAnsi="Calibri"/>
                <w:color w:val="000000"/>
              </w:rPr>
              <w:t>.0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 xml:space="preserve">Perennial Grass Cover, AZ </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956.9</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549.9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956.8</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Spring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530.6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Diversity</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787.5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527.3</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524.9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Fall</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680.6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669.5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522.2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649.7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Nesting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511.8</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635</w:t>
            </w:r>
            <w:r>
              <w:rPr>
                <w:rFonts w:ascii="Calibri" w:hAnsi="Calibri"/>
                <w:color w:val="000000"/>
              </w:rPr>
              <w:t>.0</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480.9</w:t>
            </w:r>
          </w:p>
        </w:tc>
      </w:tr>
      <w:tr w:rsidR="001207F5" w:rsidRPr="00F60C27" w:rsidTr="001207F5">
        <w:trPr>
          <w:trHeight w:val="300"/>
        </w:trPr>
        <w:tc>
          <w:tcPr>
            <w:tcW w:w="3300"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Winter</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632</w:t>
            </w:r>
            <w:r>
              <w:rPr>
                <w:rFonts w:ascii="Calibri" w:hAnsi="Calibri"/>
                <w:color w:val="000000"/>
              </w:rPr>
              <w:t>.0</w:t>
            </w:r>
          </w:p>
        </w:tc>
        <w:tc>
          <w:tcPr>
            <w:tcW w:w="3460" w:type="dxa"/>
            <w:tcBorders>
              <w:top w:val="nil"/>
              <w:left w:val="single" w:sz="4" w:space="0" w:color="auto"/>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Height</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127.2</w:t>
            </w:r>
          </w:p>
        </w:tc>
      </w:tr>
    </w:tbl>
    <w:p w:rsidR="00442FCD" w:rsidRDefault="00F03797" w:rsidP="00E61C92">
      <w:pPr>
        <w:ind w:left="288"/>
        <w:rPr>
          <w:b/>
          <w:sz w:val="24"/>
          <w:szCs w:val="24"/>
        </w:rPr>
      </w:pPr>
      <w:proofErr w:type="gramStart"/>
      <w:r>
        <w:rPr>
          <w:sz w:val="24"/>
          <w:szCs w:val="24"/>
        </w:rPr>
        <w:t>Table 3.</w:t>
      </w:r>
      <w:proofErr w:type="gramEnd"/>
      <w:r>
        <w:rPr>
          <w:sz w:val="24"/>
          <w:szCs w:val="24"/>
        </w:rPr>
        <w:t xml:space="preserve"> Estimates of uncertainty associated with each </w:t>
      </w:r>
      <w:r w:rsidR="00EF4F87">
        <w:rPr>
          <w:sz w:val="24"/>
          <w:szCs w:val="24"/>
        </w:rPr>
        <w:t xml:space="preserve">relationship between a </w:t>
      </w:r>
      <w:r>
        <w:rPr>
          <w:sz w:val="24"/>
          <w:szCs w:val="24"/>
        </w:rPr>
        <w:t>habitat</w:t>
      </w:r>
      <w:r w:rsidR="00EF4F87">
        <w:rPr>
          <w:sz w:val="24"/>
          <w:szCs w:val="24"/>
        </w:rPr>
        <w:t xml:space="preserve"> feature and </w:t>
      </w:r>
      <w:r>
        <w:rPr>
          <w:sz w:val="24"/>
          <w:szCs w:val="24"/>
        </w:rPr>
        <w:t>suitability</w:t>
      </w:r>
      <w:r w:rsidR="00EF4F87">
        <w:rPr>
          <w:sz w:val="24"/>
          <w:szCs w:val="24"/>
        </w:rPr>
        <w:t xml:space="preserve"> for masked bobwhite</w:t>
      </w:r>
      <w:r>
        <w:rPr>
          <w:sz w:val="24"/>
          <w:szCs w:val="24"/>
        </w:rPr>
        <w:t xml:space="preserve">.  Estimates are ordered from highest (most uncertainty) to lowest (least uncertainty).  Estimates </w:t>
      </w:r>
      <w:r w:rsidR="003B33F9">
        <w:rPr>
          <w:sz w:val="24"/>
          <w:szCs w:val="24"/>
        </w:rPr>
        <w:t xml:space="preserve">of uncertainty were </w:t>
      </w:r>
      <w:r>
        <w:rPr>
          <w:sz w:val="24"/>
          <w:szCs w:val="24"/>
        </w:rPr>
        <w:t>obtained by calculating the area of the uncertainty bands associated with each habitat-suitability relationship (</w:t>
      </w:r>
      <w:r w:rsidR="00135E69">
        <w:rPr>
          <w:sz w:val="24"/>
          <w:szCs w:val="24"/>
        </w:rPr>
        <w:t xml:space="preserve">see </w:t>
      </w:r>
      <w:r>
        <w:rPr>
          <w:sz w:val="24"/>
          <w:szCs w:val="24"/>
        </w:rPr>
        <w:t xml:space="preserve">Figure 1).  Uncertainty estimates are standardized for all variables to control for differences among variables in measurement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681B2C" w:rsidP="00442FCD">
      <w:pPr>
        <w:rPr>
          <w:sz w:val="24"/>
          <w:szCs w:val="24"/>
        </w:rPr>
      </w:pPr>
      <w:r>
        <w:rPr>
          <w:noProof/>
          <w:sz w:val="24"/>
          <w:szCs w:val="24"/>
        </w:rPr>
        <w:lastRenderedPageBreak/>
        <w:drawing>
          <wp:inline distT="0" distB="0" distL="0" distR="0">
            <wp:extent cx="6400800" cy="6400800"/>
            <wp:effectExtent l="0" t="0" r="0" b="0"/>
            <wp:docPr id="29" name="Picture 29"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proofErr w:type="gramStart"/>
      <w:r>
        <w:rPr>
          <w:sz w:val="24"/>
          <w:szCs w:val="24"/>
        </w:rPr>
        <w:t>Figure 3.</w:t>
      </w:r>
      <w:proofErr w:type="gramEnd"/>
      <w:r>
        <w:rPr>
          <w:sz w:val="24"/>
          <w:szCs w:val="24"/>
        </w:rPr>
        <w:t xml:space="preserve">  Habitat suitability scores from the 9 </w:t>
      </w:r>
      <w:r w:rsidR="00135E69">
        <w:rPr>
          <w:sz w:val="24"/>
          <w:szCs w:val="24"/>
        </w:rPr>
        <w:t>HSI</w:t>
      </w:r>
      <w:r>
        <w:rPr>
          <w:sz w:val="24"/>
          <w:szCs w:val="24"/>
        </w:rPr>
        <w:t xml:space="preserv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96271C" w:rsidP="00442FCD">
      <w:pPr>
        <w:rPr>
          <w:sz w:val="24"/>
          <w:szCs w:val="24"/>
        </w:rPr>
      </w:pPr>
      <w:r>
        <w:rPr>
          <w:noProof/>
          <w:sz w:val="24"/>
          <w:szCs w:val="24"/>
        </w:rPr>
        <w:drawing>
          <wp:inline distT="0" distB="0" distL="0" distR="0">
            <wp:extent cx="6400800" cy="6400800"/>
            <wp:effectExtent l="0" t="0" r="0" b="0"/>
            <wp:docPr id="449" name="Picture 449"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2\AllPlot"/>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proofErr w:type="gramStart"/>
      <w:r>
        <w:rPr>
          <w:sz w:val="24"/>
          <w:szCs w:val="24"/>
        </w:rPr>
        <w:t>Figure 4.</w:t>
      </w:r>
      <w:proofErr w:type="gramEnd"/>
      <w:r>
        <w:rPr>
          <w:sz w:val="24"/>
          <w:szCs w:val="24"/>
        </w:rPr>
        <w:t xml:space="preserve">  HSI plots from </w:t>
      </w:r>
      <w:r w:rsidR="00135E69">
        <w:rPr>
          <w:sz w:val="24"/>
          <w:szCs w:val="24"/>
        </w:rPr>
        <w:t>the 2</w:t>
      </w:r>
      <w:r w:rsidR="00135E69" w:rsidRPr="00091D42">
        <w:rPr>
          <w:sz w:val="24"/>
          <w:szCs w:val="24"/>
          <w:vertAlign w:val="superscript"/>
        </w:rPr>
        <w:t>nd</w:t>
      </w:r>
      <w:r w:rsidR="00135E69">
        <w:rPr>
          <w:sz w:val="24"/>
          <w:szCs w:val="24"/>
        </w:rPr>
        <w:t xml:space="preserve"> </w:t>
      </w:r>
      <w:r>
        <w:rPr>
          <w:sz w:val="24"/>
          <w:szCs w:val="24"/>
        </w:rPr>
        <w:t xml:space="preserve">data simulation.  All HSI maps are generated from the same </w:t>
      </w:r>
      <w:r w:rsidR="00135E69">
        <w:rPr>
          <w:sz w:val="24"/>
          <w:szCs w:val="24"/>
        </w:rPr>
        <w:t>simulated area</w:t>
      </w:r>
      <w:r>
        <w:rPr>
          <w:sz w:val="24"/>
          <w:szCs w:val="24"/>
        </w:rPr>
        <w:t>.  Roy Tomlinson</w:t>
      </w:r>
      <w:r w:rsidR="00135E69">
        <w:rPr>
          <w:sz w:val="24"/>
          <w:szCs w:val="24"/>
        </w:rPr>
        <w:t>’s</w:t>
      </w:r>
      <w:r>
        <w:rPr>
          <w:sz w:val="24"/>
          <w:szCs w:val="24"/>
        </w:rPr>
        <w:t xml:space="preserve"> and Dave Ellis</w:t>
      </w:r>
      <w:r w:rsidR="00135E69">
        <w:rPr>
          <w:sz w:val="24"/>
          <w:szCs w:val="24"/>
        </w:rPr>
        <w:t>’</w:t>
      </w:r>
      <w:r>
        <w:rPr>
          <w:sz w:val="24"/>
          <w:szCs w:val="24"/>
        </w:rPr>
        <w:t xml:space="preserve"> </w:t>
      </w:r>
      <w:r w:rsidR="00135E69">
        <w:rPr>
          <w:sz w:val="24"/>
          <w:szCs w:val="24"/>
        </w:rPr>
        <w:t xml:space="preserve">models had </w:t>
      </w:r>
      <w:r>
        <w:rPr>
          <w:sz w:val="24"/>
          <w:szCs w:val="24"/>
        </w:rPr>
        <w:t xml:space="preserve">the lowest overall scores whereas Mary </w:t>
      </w:r>
      <w:proofErr w:type="spellStart"/>
      <w:r>
        <w:rPr>
          <w:sz w:val="24"/>
          <w:szCs w:val="24"/>
        </w:rPr>
        <w:t>Hunnicutt</w:t>
      </w:r>
      <w:r w:rsidR="00135E69">
        <w:rPr>
          <w:sz w:val="24"/>
          <w:szCs w:val="24"/>
        </w:rPr>
        <w:t>’s</w:t>
      </w:r>
      <w:proofErr w:type="spellEnd"/>
      <w:r w:rsidR="00135E69">
        <w:rPr>
          <w:sz w:val="24"/>
          <w:szCs w:val="24"/>
        </w:rPr>
        <w:t xml:space="preserve"> model</w:t>
      </w:r>
      <w:r>
        <w:rPr>
          <w:sz w:val="24"/>
          <w:szCs w:val="24"/>
        </w:rPr>
        <w:t xml:space="preserve"> ha</w:t>
      </w:r>
      <w:r w:rsidR="00135E69">
        <w:rPr>
          <w:sz w:val="24"/>
          <w:szCs w:val="24"/>
        </w:rPr>
        <w:t>d</w:t>
      </w:r>
      <w:r>
        <w:rPr>
          <w:sz w:val="24"/>
          <w:szCs w:val="24"/>
        </w:rPr>
        <w:t xml:space="preserve">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B924CF" w:rsidRDefault="0096271C" w:rsidP="00442FCD">
      <w:pPr>
        <w:rPr>
          <w:sz w:val="24"/>
          <w:szCs w:val="24"/>
        </w:rPr>
      </w:pPr>
      <w:r>
        <w:rPr>
          <w:noProof/>
          <w:sz w:val="24"/>
          <w:szCs w:val="24"/>
        </w:rPr>
        <w:lastRenderedPageBreak/>
        <w:drawing>
          <wp:inline distT="0" distB="0" distL="0" distR="0">
            <wp:extent cx="6400800" cy="6400800"/>
            <wp:effectExtent l="0" t="0" r="0" b="0"/>
            <wp:docPr id="456" name="Picture 456"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ominic\Documents\Work\Current Projects\MBQ\PredictionPlotsFromSimulations\Simulation3\AllPlot"/>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proofErr w:type="gramStart"/>
      <w:r>
        <w:rPr>
          <w:sz w:val="24"/>
          <w:szCs w:val="24"/>
        </w:rPr>
        <w:t>Figure 5.</w:t>
      </w:r>
      <w:proofErr w:type="gramEnd"/>
      <w:r>
        <w:rPr>
          <w:sz w:val="24"/>
          <w:szCs w:val="24"/>
        </w:rPr>
        <w:t xml:space="preserve">  Habitat suitability scores from the third simulation.  The pattern in suitability scores was similar </w:t>
      </w:r>
      <w:r w:rsidR="00135E69">
        <w:rPr>
          <w:sz w:val="24"/>
          <w:szCs w:val="24"/>
        </w:rPr>
        <w:t xml:space="preserve">among </w:t>
      </w:r>
      <w:r>
        <w:rPr>
          <w:sz w:val="24"/>
          <w:szCs w:val="24"/>
        </w:rPr>
        <w:t xml:space="preserve">the three </w:t>
      </w:r>
      <w:r w:rsidR="00135E69">
        <w:rPr>
          <w:sz w:val="24"/>
          <w:szCs w:val="24"/>
        </w:rPr>
        <w:t xml:space="preserve">different </w:t>
      </w:r>
      <w:r>
        <w:rPr>
          <w:sz w:val="24"/>
          <w:szCs w:val="24"/>
        </w:rPr>
        <w:t>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57354C" w:rsidP="00442FCD">
      <w:pPr>
        <w:rPr>
          <w:sz w:val="24"/>
          <w:szCs w:val="24"/>
        </w:rPr>
      </w:pPr>
      <w:r>
        <w:rPr>
          <w:noProof/>
          <w:sz w:val="24"/>
          <w:szCs w:val="24"/>
        </w:rPr>
        <w:lastRenderedPageBreak/>
        <w:drawing>
          <wp:inline distT="0" distB="0" distL="0" distR="0">
            <wp:extent cx="6329548" cy="5900947"/>
            <wp:effectExtent l="0" t="0" r="0" b="5080"/>
            <wp:docPr id="463" name="Picture 463" descr="C:\Users\dominic\Documents\Work\Current Projects\MBQ\PredictionPlotsFromSimulations\Suitability1\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PredictionPlotsFromSimulations\Suitability1\allplot.em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329753" cy="5901138"/>
                    </a:xfrm>
                    <a:prstGeom prst="rect">
                      <a:avLst/>
                    </a:prstGeom>
                    <a:noFill/>
                    <a:ln>
                      <a:noFill/>
                    </a:ln>
                  </pic:spPr>
                </pic:pic>
              </a:graphicData>
            </a:graphic>
          </wp:inline>
        </w:drawing>
      </w:r>
    </w:p>
    <w:p w:rsidR="0000628C" w:rsidRDefault="0000628C" w:rsidP="00442FCD">
      <w:pPr>
        <w:rPr>
          <w:sz w:val="24"/>
          <w:szCs w:val="24"/>
        </w:rPr>
      </w:pPr>
      <w:proofErr w:type="gramStart"/>
      <w:r>
        <w:rPr>
          <w:sz w:val="24"/>
          <w:szCs w:val="24"/>
        </w:rPr>
        <w:t>Figure 6.</w:t>
      </w:r>
      <w:proofErr w:type="gramEnd"/>
      <w:r>
        <w:rPr>
          <w:sz w:val="24"/>
          <w:szCs w:val="24"/>
        </w:rPr>
        <w:t xml:space="preserve">  Habitat suitability scores from </w:t>
      </w:r>
      <w:r w:rsidR="00421943">
        <w:rPr>
          <w:sz w:val="24"/>
          <w:szCs w:val="24"/>
        </w:rPr>
        <w:t xml:space="preserve">the </w:t>
      </w:r>
      <w:r w:rsidR="00135E69">
        <w:rPr>
          <w:sz w:val="24"/>
          <w:szCs w:val="24"/>
        </w:rPr>
        <w:t>9 HSI</w:t>
      </w:r>
      <w:r w:rsidR="00421943">
        <w:rPr>
          <w:sz w:val="24"/>
          <w:szCs w:val="24"/>
        </w:rPr>
        <w:t xml:space="preserve"> models applied to the same suitability functions.  </w:t>
      </w:r>
      <w:r w:rsidR="003358D8">
        <w:rPr>
          <w:sz w:val="24"/>
          <w:szCs w:val="24"/>
        </w:rPr>
        <w:t xml:space="preserve">This simulation bypassed the individual suitability scores for each model and instead gave each model the same score (centered symmetrically at 0.5) for each input variable. </w:t>
      </w:r>
      <w:r w:rsidR="00421943">
        <w:rPr>
          <w:sz w:val="24"/>
          <w:szCs w:val="24"/>
        </w:rPr>
        <w:t>The only difference between</w:t>
      </w:r>
      <w:r w:rsidR="00135E69">
        <w:rPr>
          <w:sz w:val="24"/>
          <w:szCs w:val="24"/>
        </w:rPr>
        <w:t xml:space="preserve"> the 9</w:t>
      </w:r>
      <w:r w:rsidR="00421943">
        <w:rPr>
          <w:sz w:val="24"/>
          <w:szCs w:val="24"/>
        </w:rPr>
        <w:t xml:space="preserve"> models was the structure of the model.  </w:t>
      </w:r>
      <w:r w:rsidR="00135E69">
        <w:rPr>
          <w:sz w:val="24"/>
          <w:szCs w:val="24"/>
        </w:rPr>
        <w:t>The</w:t>
      </w:r>
      <w:r w:rsidR="00421943">
        <w:rPr>
          <w:sz w:val="24"/>
          <w:szCs w:val="24"/>
        </w:rPr>
        <w:t xml:space="preserve"> differ</w:t>
      </w:r>
      <w:r w:rsidR="00135E69">
        <w:rPr>
          <w:sz w:val="24"/>
          <w:szCs w:val="24"/>
        </w:rPr>
        <w:t>ences in</w:t>
      </w:r>
      <w:r w:rsidR="00421943">
        <w:rPr>
          <w:sz w:val="24"/>
          <w:szCs w:val="24"/>
        </w:rPr>
        <w:t xml:space="preserve"> functional forms among models</w:t>
      </w:r>
      <w:r w:rsidR="00135E69">
        <w:rPr>
          <w:sz w:val="24"/>
          <w:szCs w:val="24"/>
        </w:rPr>
        <w:t xml:space="preserve"> produced substantial differences in model outputs</w:t>
      </w:r>
      <w:r w:rsidR="00421943">
        <w:rPr>
          <w:sz w:val="24"/>
          <w:szCs w:val="24"/>
        </w:rPr>
        <w:t>.</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p>
    <w:p w:rsidR="00421943" w:rsidRDefault="00015564" w:rsidP="00442FCD">
      <w:pPr>
        <w:rPr>
          <w:sz w:val="24"/>
          <w:szCs w:val="24"/>
        </w:rPr>
      </w:pPr>
      <w:r>
        <w:rPr>
          <w:noProof/>
          <w:sz w:val="24"/>
          <w:szCs w:val="24"/>
        </w:rPr>
        <w:drawing>
          <wp:inline distT="0" distB="0" distL="0" distR="0">
            <wp:extent cx="6483927" cy="6044873"/>
            <wp:effectExtent l="0" t="0" r="0" b="0"/>
            <wp:docPr id="465" name="Picture 465" descr="C:\Users\dominic\Documents\Work\Current Projects\MBQ\PredictionPlotsFromSimulations\Suitability2\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ocuments\Work\Current Projects\MBQ\PredictionPlotsFromSimulations\Suitability2\allplot.em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484137" cy="6045069"/>
                    </a:xfrm>
                    <a:prstGeom prst="rect">
                      <a:avLst/>
                    </a:prstGeom>
                    <a:noFill/>
                    <a:ln>
                      <a:noFill/>
                    </a:ln>
                  </pic:spPr>
                </pic:pic>
              </a:graphicData>
            </a:graphic>
          </wp:inline>
        </w:drawing>
      </w:r>
    </w:p>
    <w:p w:rsidR="00421943" w:rsidRDefault="00421943" w:rsidP="00442FCD">
      <w:pPr>
        <w:rPr>
          <w:sz w:val="24"/>
          <w:szCs w:val="24"/>
        </w:rPr>
      </w:pPr>
      <w:proofErr w:type="gramStart"/>
      <w:r>
        <w:rPr>
          <w:sz w:val="24"/>
          <w:szCs w:val="24"/>
        </w:rPr>
        <w:t>Figure 7.</w:t>
      </w:r>
      <w:proofErr w:type="gramEnd"/>
      <w:r>
        <w:rPr>
          <w:sz w:val="24"/>
          <w:szCs w:val="24"/>
        </w:rPr>
        <w:t xml:space="preserve"> Overall habitat suitability scores from the </w:t>
      </w:r>
      <w:r w:rsidR="00135E69">
        <w:rPr>
          <w:sz w:val="24"/>
          <w:szCs w:val="24"/>
        </w:rPr>
        <w:t>9 HSI</w:t>
      </w:r>
      <w:r>
        <w:rPr>
          <w:sz w:val="24"/>
          <w:szCs w:val="24"/>
        </w:rPr>
        <w:t xml:space="preserve"> models from the second simulation of suitability scores.  Results from this simulation are similar to the other two.</w:t>
      </w:r>
    </w:p>
    <w:p w:rsidR="003358D8" w:rsidRDefault="003358D8" w:rsidP="00442FCD">
      <w:pPr>
        <w:rPr>
          <w:sz w:val="24"/>
          <w:szCs w:val="24"/>
        </w:rPr>
      </w:pPr>
    </w:p>
    <w:p w:rsidR="00573C98" w:rsidRDefault="00015564" w:rsidP="00573C98">
      <w:pPr>
        <w:rPr>
          <w:sz w:val="24"/>
          <w:szCs w:val="24"/>
        </w:rPr>
      </w:pPr>
      <w:r>
        <w:rPr>
          <w:noProof/>
          <w:sz w:val="24"/>
          <w:szCs w:val="24"/>
        </w:rPr>
        <w:lastRenderedPageBreak/>
        <w:drawing>
          <wp:inline distT="0" distB="0" distL="0" distR="0">
            <wp:extent cx="6598211" cy="6151418"/>
            <wp:effectExtent l="0" t="0" r="0" b="1905"/>
            <wp:docPr id="466" name="Picture 466" descr="C:\Users\dominic\Documents\Work\Current Projects\MBQ\PredictionPlotsFromSimulations\Suitability3\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PredictionPlotsFromSimulations\Suitability3\allplot.em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598425" cy="6151617"/>
                    </a:xfrm>
                    <a:prstGeom prst="rect">
                      <a:avLst/>
                    </a:prstGeom>
                    <a:noFill/>
                    <a:ln>
                      <a:noFill/>
                    </a:ln>
                  </pic:spPr>
                </pic:pic>
              </a:graphicData>
            </a:graphic>
          </wp:inline>
        </w:drawing>
      </w:r>
    </w:p>
    <w:p w:rsidR="00573C98" w:rsidRDefault="00573C98" w:rsidP="00573C98">
      <w:pPr>
        <w:rPr>
          <w:sz w:val="24"/>
          <w:szCs w:val="24"/>
        </w:rPr>
      </w:pPr>
      <w:proofErr w:type="gramStart"/>
      <w:r>
        <w:rPr>
          <w:sz w:val="24"/>
          <w:szCs w:val="24"/>
        </w:rPr>
        <w:t>Figure 8.</w:t>
      </w:r>
      <w:proofErr w:type="gramEnd"/>
      <w:r>
        <w:rPr>
          <w:sz w:val="24"/>
          <w:szCs w:val="24"/>
        </w:rPr>
        <w:t xml:space="preserve"> Overall habitat suitability scores from the </w:t>
      </w:r>
      <w:r w:rsidR="00135E69">
        <w:rPr>
          <w:sz w:val="24"/>
          <w:szCs w:val="24"/>
        </w:rPr>
        <w:t>9 HSI</w:t>
      </w:r>
      <w:r>
        <w:rPr>
          <w:sz w:val="24"/>
          <w:szCs w:val="24"/>
        </w:rPr>
        <w:t xml:space="preserve"> models from the </w:t>
      </w:r>
      <w:r w:rsidR="00091D42">
        <w:rPr>
          <w:sz w:val="24"/>
          <w:szCs w:val="24"/>
        </w:rPr>
        <w:t>3</w:t>
      </w:r>
      <w:r w:rsidR="00091D42" w:rsidRPr="00091D42">
        <w:rPr>
          <w:sz w:val="24"/>
          <w:szCs w:val="24"/>
          <w:vertAlign w:val="superscript"/>
        </w:rPr>
        <w:t>rd</w:t>
      </w:r>
      <w:r w:rsidR="00091D42">
        <w:rPr>
          <w:sz w:val="24"/>
          <w:szCs w:val="24"/>
        </w:rPr>
        <w:t xml:space="preserve"> </w:t>
      </w:r>
      <w:r>
        <w:rPr>
          <w:sz w:val="24"/>
          <w:szCs w:val="24"/>
        </w:rPr>
        <w:t>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proofErr w:type="gramStart"/>
      <w:r>
        <w:rPr>
          <w:sz w:val="24"/>
          <w:szCs w:val="24"/>
        </w:rPr>
        <w:t>Table 4.</w:t>
      </w:r>
      <w:proofErr w:type="gramEnd"/>
      <w:r>
        <w:rPr>
          <w:sz w:val="24"/>
          <w:szCs w:val="24"/>
        </w:rPr>
        <w:t xml:space="preserve">  Summary statistics from the 9 </w:t>
      </w:r>
      <w:r w:rsidR="00135E69">
        <w:rPr>
          <w:sz w:val="24"/>
          <w:szCs w:val="24"/>
        </w:rPr>
        <w:t xml:space="preserve">HSI </w:t>
      </w:r>
      <w:r>
        <w:rPr>
          <w:sz w:val="24"/>
          <w:szCs w:val="24"/>
        </w:rPr>
        <w:t>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 xml:space="preserve">.  Two other models (Sally Gall and Dan Cohan) also had functional forms that did a good job of discriminating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proofErr w:type="gramStart"/>
      <w:r>
        <w:rPr>
          <w:sz w:val="24"/>
          <w:szCs w:val="24"/>
        </w:rPr>
        <w:t>Table 5.</w:t>
      </w:r>
      <w:proofErr w:type="gramEnd"/>
      <w:r>
        <w:rPr>
          <w:sz w:val="24"/>
          <w:szCs w:val="24"/>
        </w:rPr>
        <w:t xml:space="preserve">  Summary statistics of HSI scores for the 9 models from three computer simulations.  Summary statistics were nearly constant across the simulations indicating that all of the HSI models are robust against small variations in data</w:t>
      </w:r>
      <w:r w:rsidR="00135E69">
        <w:rPr>
          <w:sz w:val="24"/>
          <w:szCs w:val="24"/>
        </w:rPr>
        <w:t>,</w:t>
      </w:r>
      <w:r>
        <w:rPr>
          <w:sz w:val="24"/>
          <w:szCs w:val="24"/>
        </w:rPr>
        <w:t xml:space="preserve"> as would be expected from measurement error.  Both of John Goodwin’s models had the largest range of scores whereas Roy Tomlinson’s model had the smallest range of scores.  A large range of scores indicates the ability of a model to discriminate </w:t>
      </w:r>
      <w:r w:rsidR="00135E69">
        <w:rPr>
          <w:sz w:val="24"/>
          <w:szCs w:val="24"/>
        </w:rPr>
        <w:t>between low- and high-quality</w:t>
      </w:r>
      <w:r>
        <w:rPr>
          <w:sz w:val="24"/>
          <w:szCs w:val="24"/>
        </w:rPr>
        <w:t xml:space="preserve"> </w:t>
      </w:r>
      <w:proofErr w:type="gramStart"/>
      <w:r>
        <w:rPr>
          <w:sz w:val="24"/>
          <w:szCs w:val="24"/>
        </w:rPr>
        <w:t>habitat</w:t>
      </w:r>
      <w:proofErr w:type="gramEnd"/>
      <w:r>
        <w:rPr>
          <w:sz w:val="24"/>
          <w:szCs w:val="24"/>
        </w:rPr>
        <w:t xml:space="preserve">.  However, differences in ranges between the models listed above could be an artifact of the data simulation and may differ if parameters of the simulation changed. </w:t>
      </w:r>
    </w:p>
    <w:p w:rsidR="00573C98" w:rsidRDefault="00573C98" w:rsidP="00442FCD">
      <w:pPr>
        <w:rPr>
          <w:sz w:val="24"/>
          <w:szCs w:val="24"/>
        </w:rPr>
      </w:pPr>
    </w:p>
    <w:p w:rsidR="00573C98" w:rsidRDefault="00DD60D4" w:rsidP="00442FCD">
      <w:pPr>
        <w:rPr>
          <w:sz w:val="24"/>
          <w:szCs w:val="24"/>
        </w:rPr>
      </w:pPr>
      <w:r>
        <w:rPr>
          <w:noProof/>
          <w:sz w:val="24"/>
          <w:szCs w:val="24"/>
        </w:rPr>
        <w:drawing>
          <wp:inline distT="0" distB="0" distL="0" distR="0">
            <wp:extent cx="6000750" cy="2619375"/>
            <wp:effectExtent l="0" t="0" r="0" b="9525"/>
            <wp:docPr id="461" name="Picture 461" descr="C:\Users\dominic\Documents\Work\Current Projects\MBQ\PredictionPlotsFromSimulations\Suitability1\UpperLower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uitability1\UpperLowerPlot.emf"/>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000750" cy="2619375"/>
                    </a:xfrm>
                    <a:prstGeom prst="rect">
                      <a:avLst/>
                    </a:prstGeom>
                    <a:noFill/>
                    <a:ln>
                      <a:noFill/>
                    </a:ln>
                  </pic:spPr>
                </pic:pic>
              </a:graphicData>
            </a:graphic>
          </wp:inline>
        </w:drawing>
      </w:r>
    </w:p>
    <w:p w:rsidR="00573C98" w:rsidRDefault="00573C98" w:rsidP="00442FCD">
      <w:pPr>
        <w:rPr>
          <w:sz w:val="24"/>
          <w:szCs w:val="24"/>
        </w:rPr>
      </w:pPr>
      <w:proofErr w:type="gramStart"/>
      <w:r>
        <w:rPr>
          <w:sz w:val="24"/>
          <w:szCs w:val="24"/>
        </w:rPr>
        <w:t>Figure 9.</w:t>
      </w:r>
      <w:proofErr w:type="gramEnd"/>
      <w:r>
        <w:rPr>
          <w:sz w:val="24"/>
          <w:szCs w:val="24"/>
        </w:rPr>
        <w:t xml:space="preserve">  </w:t>
      </w:r>
      <w:proofErr w:type="gramStart"/>
      <w:r>
        <w:rPr>
          <w:sz w:val="24"/>
          <w:szCs w:val="24"/>
        </w:rPr>
        <w:t>Upper and lower habitat suitability confidence intervals from the third simulation of environmental variables.</w:t>
      </w:r>
      <w:proofErr w:type="gramEnd"/>
      <w:r>
        <w:rPr>
          <w:sz w:val="24"/>
          <w:szCs w:val="24"/>
        </w:rPr>
        <w:t xml:space="preserve">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DD60D4" w:rsidP="00442FCD">
      <w:pPr>
        <w:rPr>
          <w:sz w:val="24"/>
          <w:szCs w:val="24"/>
        </w:rPr>
      </w:pPr>
      <w:r>
        <w:rPr>
          <w:noProof/>
          <w:sz w:val="24"/>
          <w:szCs w:val="24"/>
        </w:rPr>
        <w:lastRenderedPageBreak/>
        <w:drawing>
          <wp:inline distT="0" distB="0" distL="0" distR="0">
            <wp:extent cx="5962650" cy="2752725"/>
            <wp:effectExtent l="0" t="0" r="0" b="9525"/>
            <wp:docPr id="462" name="Picture 462" descr="C:\Users\dominic\Documents\Work\Current Projects\MBQ\PredictionPlotsFromSimulations\Simulation3\RoySumvsWinNe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3\RoySumvsWinNew.emf"/>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62650" cy="2752725"/>
                    </a:xfrm>
                    <a:prstGeom prst="rect">
                      <a:avLst/>
                    </a:prstGeom>
                    <a:noFill/>
                    <a:ln>
                      <a:noFill/>
                    </a:ln>
                  </pic:spPr>
                </pic:pic>
              </a:graphicData>
            </a:graphic>
          </wp:inline>
        </w:drawing>
      </w:r>
    </w:p>
    <w:p w:rsidR="00442FCD" w:rsidRDefault="00110C5F" w:rsidP="00442FCD">
      <w:pPr>
        <w:rPr>
          <w:sz w:val="24"/>
          <w:szCs w:val="24"/>
        </w:rPr>
      </w:pPr>
      <w:proofErr w:type="gramStart"/>
      <w:r>
        <w:rPr>
          <w:sz w:val="24"/>
          <w:szCs w:val="24"/>
        </w:rPr>
        <w:t>Figure 10.</w:t>
      </w:r>
      <w:proofErr w:type="gramEnd"/>
      <w:r>
        <w:rPr>
          <w:sz w:val="24"/>
          <w:szCs w:val="24"/>
        </w:rPr>
        <w:t xml:space="preserve">  </w:t>
      </w:r>
      <w:proofErr w:type="gramStart"/>
      <w:r>
        <w:rPr>
          <w:sz w:val="24"/>
          <w:szCs w:val="24"/>
        </w:rPr>
        <w:t>Habitat suitability of the same area in both winter and summer according to Roy Tomlinson’s model.</w:t>
      </w:r>
      <w:proofErr w:type="gramEnd"/>
      <w:r>
        <w:rPr>
          <w:sz w:val="24"/>
          <w:szCs w:val="24"/>
        </w:rPr>
        <w:t xml:space="preserve">  Since the overall suitability of this area is determined by the minimum suitability of these two seasons</w:t>
      </w:r>
      <w:r w:rsidR="001450F7">
        <w:rPr>
          <w:sz w:val="24"/>
          <w:szCs w:val="24"/>
        </w:rPr>
        <w:t>,</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D85852" w:rsidRDefault="00D85852" w:rsidP="00442FCD">
      <w:pPr>
        <w:rPr>
          <w:sz w:val="24"/>
          <w:szCs w:val="24"/>
        </w:rPr>
        <w:sectPr w:rsidR="00D85852" w:rsidSect="00110C5F">
          <w:pgSz w:w="12240" w:h="15840"/>
          <w:pgMar w:top="720" w:right="720" w:bottom="720" w:left="720" w:header="720" w:footer="720" w:gutter="0"/>
          <w:cols w:space="720"/>
          <w:docGrid w:linePitch="360"/>
        </w:sectPr>
      </w:pPr>
    </w:p>
    <w:p w:rsidR="00D85852" w:rsidRDefault="00D85852" w:rsidP="00442FCD">
      <w:pPr>
        <w:rPr>
          <w:sz w:val="24"/>
          <w:szCs w:val="24"/>
        </w:rPr>
      </w:pPr>
      <w:r>
        <w:rPr>
          <w:noProof/>
          <w:sz w:val="24"/>
          <w:szCs w:val="24"/>
        </w:rPr>
        <w:lastRenderedPageBreak/>
        <w:drawing>
          <wp:inline distT="0" distB="0" distL="0" distR="0">
            <wp:extent cx="6400800" cy="7279574"/>
            <wp:effectExtent l="0" t="0" r="0" b="0"/>
            <wp:docPr id="457" name="Picture 457" descr="C:\Users\dominic\Documents\Work\Current Projects\MBQ\PredictionPlotsFromSimulations\Simulation3\Litby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imulation3\LitbyComponent"/>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400800" cy="7279574"/>
                    </a:xfrm>
                    <a:prstGeom prst="rect">
                      <a:avLst/>
                    </a:prstGeom>
                    <a:noFill/>
                    <a:ln>
                      <a:noFill/>
                    </a:ln>
                  </pic:spPr>
                </pic:pic>
              </a:graphicData>
            </a:graphic>
          </wp:inline>
        </w:drawing>
      </w:r>
    </w:p>
    <w:p w:rsidR="00D85852" w:rsidRDefault="00D85852" w:rsidP="00442FCD">
      <w:pPr>
        <w:rPr>
          <w:sz w:val="24"/>
          <w:szCs w:val="24"/>
        </w:rPr>
      </w:pPr>
      <w:proofErr w:type="gramStart"/>
      <w:r>
        <w:rPr>
          <w:sz w:val="24"/>
          <w:szCs w:val="24"/>
        </w:rPr>
        <w:t>Figure 11.</w:t>
      </w:r>
      <w:proofErr w:type="gramEnd"/>
      <w:r>
        <w:rPr>
          <w:sz w:val="24"/>
          <w:szCs w:val="24"/>
        </w:rPr>
        <w:t xml:space="preserve"> Habitat suitability plots of each major </w:t>
      </w:r>
      <w:r w:rsidR="001450F7">
        <w:rPr>
          <w:sz w:val="24"/>
          <w:szCs w:val="24"/>
        </w:rPr>
        <w:t xml:space="preserve">habitat </w:t>
      </w:r>
      <w:r>
        <w:rPr>
          <w:sz w:val="24"/>
          <w:szCs w:val="24"/>
        </w:rPr>
        <w:t xml:space="preserve">component </w:t>
      </w:r>
      <w:r w:rsidR="001450F7">
        <w:rPr>
          <w:sz w:val="24"/>
          <w:szCs w:val="24"/>
        </w:rPr>
        <w:t>from the</w:t>
      </w:r>
      <w:r>
        <w:rPr>
          <w:sz w:val="24"/>
          <w:szCs w:val="24"/>
        </w:rPr>
        <w:t xml:space="preserve"> HSI model</w:t>
      </w:r>
      <w:r w:rsidR="001450F7">
        <w:rPr>
          <w:sz w:val="24"/>
          <w:szCs w:val="24"/>
        </w:rPr>
        <w:t xml:space="preserve"> derived from information in the literature</w:t>
      </w:r>
      <w:r>
        <w:rPr>
          <w:sz w:val="24"/>
          <w:szCs w:val="24"/>
        </w:rPr>
        <w:t xml:space="preserve">.  Examining models applied to actual environmental data in this way allows managers to identify which components of the habitat are most limiting.  In this case, which is based on simulated data, it is clear that environmental variables related to reproduction are the limiting component of the HSI model.  </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w:t>
      </w:r>
      <w:r w:rsidR="001450F7">
        <w:rPr>
          <w:sz w:val="24"/>
          <w:szCs w:val="24"/>
        </w:rPr>
        <w:t xml:space="preserve">habitat </w:t>
      </w:r>
      <w:r>
        <w:rPr>
          <w:sz w:val="24"/>
          <w:szCs w:val="24"/>
        </w:rPr>
        <w:t xml:space="preserve">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proofErr w:type="gramStart"/>
      <w:r w:rsidR="00E160F7" w:rsidRPr="00196E62">
        <w:rPr>
          <w:i/>
          <w:sz w:val="24"/>
          <w:szCs w:val="24"/>
        </w:rPr>
        <w:t>B</w:t>
      </w:r>
      <w:r w:rsidR="00E160F7">
        <w:rPr>
          <w:sz w:val="24"/>
          <w:szCs w:val="24"/>
        </w:rPr>
        <w:t>(</w:t>
      </w:r>
      <w:proofErr w:type="gramEnd"/>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BB76D4" w:rsidRDefault="00BB76D4"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BB76D4" w:rsidRDefault="00BB76D4"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BB76D4" w:rsidRDefault="00BB76D4"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BB76D4" w:rsidRDefault="00BB76D4">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BB76D4" w:rsidRDefault="00BB76D4"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BB76D4" w:rsidRDefault="00BB76D4"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BB76D4" w:rsidRDefault="00BB76D4"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BB76D4" w:rsidRDefault="00BB76D4"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BB76D4" w:rsidRDefault="00BB76D4"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BB76D4" w:rsidRDefault="00BB76D4"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BB76D4" w:rsidRDefault="00BB76D4"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BB76D4" w:rsidRDefault="00BB76D4"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BB76D4" w:rsidRDefault="00BB76D4"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BB76D4" w:rsidRDefault="00BB76D4"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BB76D4" w:rsidRDefault="00BB76D4"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BB76D4" w:rsidRDefault="00BB76D4"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BB76D4" w:rsidRDefault="00BB76D4"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BB76D4" w:rsidRDefault="00BB76D4"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BB76D4" w:rsidRDefault="00BB76D4"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Default="002F2006">
      <w:pPr>
        <w:rPr>
          <w:b/>
          <w:sz w:val="28"/>
          <w:szCs w:val="28"/>
          <w:u w:val="single"/>
        </w:rPr>
      </w:pPr>
      <w:r w:rsidRPr="001913E6">
        <w:rPr>
          <w:b/>
          <w:sz w:val="28"/>
          <w:szCs w:val="28"/>
          <w:u w:val="single"/>
        </w:rPr>
        <w:lastRenderedPageBreak/>
        <w:t>Appendix B</w:t>
      </w:r>
    </w:p>
    <w:p w:rsidR="00884E5F" w:rsidRDefault="00884E5F">
      <w:pPr>
        <w:rPr>
          <w:b/>
          <w:sz w:val="28"/>
          <w:szCs w:val="28"/>
          <w:u w:val="single"/>
        </w:rPr>
      </w:pPr>
    </w:p>
    <w:p w:rsidR="00B86EB1" w:rsidRDefault="00B86EB1" w:rsidP="00B86EB1">
      <w:pPr>
        <w:rPr>
          <w:b/>
          <w:sz w:val="28"/>
          <w:szCs w:val="28"/>
        </w:rPr>
      </w:pPr>
      <w:r w:rsidRPr="00732A67">
        <w:rPr>
          <w:b/>
          <w:sz w:val="28"/>
          <w:szCs w:val="28"/>
        </w:rPr>
        <w:t>Habitat Suitability Index Model:  Dr. David Ellis</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Arizona, specifically Buenos Aires National Wildlife Refuge.</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5"/>
        </w:numPr>
        <w:spacing w:line="480" w:lineRule="auto"/>
      </w:pPr>
      <w:r>
        <w:t xml:space="preserve">Reproduction.  Reproductive requirements are assumed to be met if all the other critical habitat requirements are adequately addressed.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t xml:space="preserve">Food.  Structural diversity is important and is a function of the species diversity of grasses, forbs, and shrubs.  Adequate diversity is important for providing food year-round and can be measured via Shannon Diversity Index or similar method.  Forb diversity is important for captive bred “uncultured’ masked bobwhites.  Released birds don’t know how to utilize available food so it is important to have high diversity of forbs.  This will increase the diversity of seed, </w:t>
      </w:r>
      <w:proofErr w:type="gramStart"/>
      <w:r>
        <w:t>vegetative,</w:t>
      </w:r>
      <w:proofErr w:type="gramEnd"/>
      <w:r>
        <w:t xml:space="preserve"> and arthropod food sources available to masked bobwhites over a greater period of the year.  Masked bobwhites require a minimum of approximately 15 forb species before habitat becomes suitable.  Habitat suitability generally increases with increasing forb diversity up to a saturation point at which increased diversity has no effect on suitability.  Likewise, grass diversity is also an important food source and follows the same habitat suitability curve as forb diversity.  Both perennial and annual grass species are important for food and the optimal ratio is likely 1:1.  More information is needed about the role of grass diversity as a food resource for masked bobwhites.  Shrub diversity is not essential but may provide an additional source of food.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lastRenderedPageBreak/>
        <w:t xml:space="preserve">Predator Protection.  There are two important components of predator protection; 1) concealment, and 2) physical barrier.  Concealment is primarily a function of forbs and grasses.  Forb height is important for concealment from predators.  Optimal height of forbs is between 0.33 and 1 meter.  Suitability diminishes both above and below this range.  Likewise, forb cover is important as escape cover year round.  Forb cover is assumed to be adequate if both total cover and forb diversity are adequate.  Grass cover, primarily perennial grasses, is important for concealment.  Suitable levels of grass cover can create safe corridors for birds to move on the landscape.  Grass cover should be measured both as stem density and as percent ground cover from above since these two metrics will indicate the suitability of grass cover to provide the appropriate cover matrix.  Additionally, grass cover should be measured from the side through the use of a cover board (or similar device) to ensure adequate concealment from terrestrial predators while allowing adequate mobility and visibility.  </w:t>
      </w:r>
    </w:p>
    <w:p w:rsidR="00B86EB1" w:rsidRDefault="00B86EB1" w:rsidP="00B86EB1">
      <w:pPr>
        <w:spacing w:line="480" w:lineRule="auto"/>
        <w:ind w:left="720"/>
      </w:pPr>
      <w:r>
        <w:t xml:space="preserve">Brush piles provide both concealment and a physical barrier and can be a replacement for natural cover if properly maintained.   Brush piles should be placed approximately 45 meters apart and maintained to prevent collapse.  Frames are recommended to prevent collapse of brush piles and maintain open space within the pile.  Appropriate levels of shrub cover provide both concealment and physical barrier are preferable to brush piles and do not require regular maintenance.  Moreover, shrub cover may provide additional benefits beyond that of predator protection (see Food).  Shrubs should be between 0.33 and 2m in height to provide optimal protection from predators.  As shrubs grow larger, and lose limbs which are close to the ground, they become less suitable habitat.  Shrub cover is important year round but is most important during winter months.  Total cover is a more important measure than any single cover metric.  Total cover can be measured directly or can be computed from component parts as in Figure 1.  Structural diversity creates both concealment and physical protection for masked bobwhites </w:t>
      </w:r>
      <w:r>
        <w:lastRenderedPageBreak/>
        <w:t>during the entire year while still providing adequate space for movement and visibility.  Tree cover is counterproductive for masked bobwhite habitat as it provides perch sites for raptors.</w:t>
      </w:r>
    </w:p>
    <w:p w:rsidR="00B86EB1" w:rsidRDefault="00B86EB1" w:rsidP="00B86EB1">
      <w:pPr>
        <w:spacing w:line="480" w:lineRule="auto"/>
        <w:ind w:left="720"/>
        <w:rPr>
          <w:u w:val="single"/>
        </w:rPr>
        <w:sectPr w:rsidR="00B86EB1">
          <w:pgSz w:w="12240" w:h="15840"/>
          <w:pgMar w:top="1440" w:right="1440" w:bottom="1440" w:left="1440" w:header="720" w:footer="720" w:gutter="0"/>
          <w:cols w:space="720"/>
          <w:docGrid w:linePitch="360"/>
        </w:sectPr>
      </w:pP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22752" behindDoc="0" locked="0" layoutInCell="1" allowOverlap="1" wp14:anchorId="4D4ED41C" wp14:editId="642C02AC">
                <wp:simplePos x="0" y="0"/>
                <wp:positionH relativeFrom="column">
                  <wp:posOffset>685800</wp:posOffset>
                </wp:positionH>
                <wp:positionV relativeFrom="paragraph">
                  <wp:posOffset>300990</wp:posOffset>
                </wp:positionV>
                <wp:extent cx="1114425" cy="2857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4pt;margin-top:23.7pt;width:87.7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">
                <v:textbox>
                  <w:txbxContent>
                    <w:p w:rsidR="00B86EB1" w:rsidRDefault="00B86EB1"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rPr>
        <mc:AlternateContent>
          <mc:Choice Requires="wps">
            <w:drawing>
              <wp:anchor distT="0" distB="0" distL="114300" distR="114300" simplePos="0" relativeHeight="251750400" behindDoc="0" locked="0" layoutInCell="1" allowOverlap="1" wp14:anchorId="5886B5B1" wp14:editId="42F51F91">
                <wp:simplePos x="0" y="0"/>
                <wp:positionH relativeFrom="column">
                  <wp:posOffset>1800225</wp:posOffset>
                </wp:positionH>
                <wp:positionV relativeFrom="paragraph">
                  <wp:posOffset>113030</wp:posOffset>
                </wp:positionV>
                <wp:extent cx="628650" cy="542925"/>
                <wp:effectExtent l="0" t="0" r="76200" b="47625"/>
                <wp:wrapNone/>
                <wp:docPr id="30" name="Straight Arrow Connector 30"/>
                <wp:cNvGraphicFramePr/>
                <a:graphic xmlns:a="http://schemas.openxmlformats.org/drawingml/2006/main">
                  <a:graphicData uri="http://schemas.microsoft.com/office/word/2010/wordprocessingShape">
                    <wps:wsp>
                      <wps:cNvCnPr/>
                      <wps:spPr>
                        <a:xfrm>
                          <a:off x="0" y="0"/>
                          <a:ext cx="628650" cy="542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141.75pt;margin-top:8.9pt;width:49.5pt;height:42.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52448" behindDoc="0" locked="0" layoutInCell="1" allowOverlap="1" wp14:anchorId="2E568C34" wp14:editId="494D6D79">
                <wp:simplePos x="0" y="0"/>
                <wp:positionH relativeFrom="column">
                  <wp:posOffset>1800225</wp:posOffset>
                </wp:positionH>
                <wp:positionV relativeFrom="paragraph">
                  <wp:posOffset>285750</wp:posOffset>
                </wp:positionV>
                <wp:extent cx="628650" cy="523875"/>
                <wp:effectExtent l="0" t="38100" r="57150" b="28575"/>
                <wp:wrapNone/>
                <wp:docPr id="448" name="Straight Arrow Connector 448"/>
                <wp:cNvGraphicFramePr/>
                <a:graphic xmlns:a="http://schemas.openxmlformats.org/drawingml/2006/main">
                  <a:graphicData uri="http://schemas.microsoft.com/office/word/2010/wordprocessingShape">
                    <wps:wsp>
                      <wps:cNvCnPr/>
                      <wps:spPr>
                        <a:xfrm flipV="1">
                          <a:off x="0" y="0"/>
                          <a:ext cx="628650"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8" o:spid="_x0000_s1026" type="#_x0000_t32" style="position:absolute;margin-left:141.75pt;margin-top:22.5pt;width:49.5pt;height:41.2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751424" behindDoc="0" locked="0" layoutInCell="1" allowOverlap="1" wp14:anchorId="3A6D98D8" wp14:editId="198D60CD">
                <wp:simplePos x="0" y="0"/>
                <wp:positionH relativeFrom="column">
                  <wp:posOffset>1800225</wp:posOffset>
                </wp:positionH>
                <wp:positionV relativeFrom="paragraph">
                  <wp:posOffset>285750</wp:posOffset>
                </wp:positionV>
                <wp:extent cx="628650" cy="0"/>
                <wp:effectExtent l="0" t="76200" r="19050" b="114300"/>
                <wp:wrapNone/>
                <wp:docPr id="450" name="Straight Arrow Connector 45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0" o:spid="_x0000_s1026" type="#_x0000_t32" style="position:absolute;margin-left:141.75pt;margin-top:22.5pt;width:4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wv00AEAAPQ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" strokecolor="black [3040]">
                <v:stroke endarrow="open"/>
              </v:shape>
            </w:pict>
          </mc:Fallback>
        </mc:AlternateContent>
      </w:r>
      <w:r w:rsidRPr="00696F84">
        <w:rPr>
          <w:noProof/>
          <w:u w:val="single"/>
        </w:rPr>
        <mc:AlternateContent>
          <mc:Choice Requires="wps">
            <w:drawing>
              <wp:anchor distT="0" distB="0" distL="114300" distR="114300" simplePos="0" relativeHeight="251727872" behindDoc="0" locked="0" layoutInCell="1" allowOverlap="1" wp14:anchorId="5FC75324" wp14:editId="7CCD6E88">
                <wp:simplePos x="0" y="0"/>
                <wp:positionH relativeFrom="column">
                  <wp:posOffset>2428875</wp:posOffset>
                </wp:positionH>
                <wp:positionV relativeFrom="paragraph">
                  <wp:posOffset>150495</wp:posOffset>
                </wp:positionV>
                <wp:extent cx="1295400" cy="285750"/>
                <wp:effectExtent l="0" t="0" r="19050" b="190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B86EB1" w:rsidRDefault="00B86EB1"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91.25pt;margin-top:11.85pt;width:102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bOJw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">
                <v:textbox>
                  <w:txbxContent>
                    <w:p w:rsidR="00B86EB1" w:rsidRDefault="00B86EB1"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3776" behindDoc="0" locked="0" layoutInCell="1" allowOverlap="1" wp14:anchorId="70164B2B" wp14:editId="224EA2E4">
                <wp:simplePos x="0" y="0"/>
                <wp:positionH relativeFrom="column">
                  <wp:posOffset>685800</wp:posOffset>
                </wp:positionH>
                <wp:positionV relativeFrom="paragraph">
                  <wp:posOffset>140970</wp:posOffset>
                </wp:positionV>
                <wp:extent cx="1114425" cy="285750"/>
                <wp:effectExtent l="0" t="0" r="28575" b="19050"/>
                <wp:wrapNone/>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2" o:spid="_x0000_s1058" type="#_x0000_t202" style="position:absolute;left:0;text-align:left;margin-left:54pt;margin-top:11.1pt;width:87.7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">
                <v:textbox>
                  <w:txbxContent>
                    <w:p w:rsidR="00B86EB1" w:rsidRDefault="00B86EB1"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7328" behindDoc="0" locked="0" layoutInCell="1" allowOverlap="1" wp14:anchorId="521F6307" wp14:editId="1926E82D">
                <wp:simplePos x="0" y="0"/>
                <wp:positionH relativeFrom="column">
                  <wp:posOffset>6124575</wp:posOffset>
                </wp:positionH>
                <wp:positionV relativeFrom="paragraph">
                  <wp:posOffset>286385</wp:posOffset>
                </wp:positionV>
                <wp:extent cx="866775" cy="600075"/>
                <wp:effectExtent l="0" t="0" r="85725" b="47625"/>
                <wp:wrapNone/>
                <wp:docPr id="329" name="Straight Arrow Connector 329"/>
                <wp:cNvGraphicFramePr/>
                <a:graphic xmlns:a="http://schemas.openxmlformats.org/drawingml/2006/main">
                  <a:graphicData uri="http://schemas.microsoft.com/office/word/2010/wordprocessingShape">
                    <wps:wsp>
                      <wps:cNvCnPr/>
                      <wps:spPr>
                        <a:xfrm>
                          <a:off x="0" y="0"/>
                          <a:ext cx="866775" cy="600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9" o:spid="_x0000_s1026" type="#_x0000_t32" style="position:absolute;margin-left:482.25pt;margin-top:22.55pt;width:68.25pt;height:47.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742208" behindDoc="0" locked="0" layoutInCell="1" allowOverlap="1" wp14:anchorId="04A5B7A8" wp14:editId="64834913">
                <wp:simplePos x="0" y="0"/>
                <wp:positionH relativeFrom="column">
                  <wp:posOffset>3724274</wp:posOffset>
                </wp:positionH>
                <wp:positionV relativeFrom="paragraph">
                  <wp:posOffset>10160</wp:posOffset>
                </wp:positionV>
                <wp:extent cx="1285875" cy="1047750"/>
                <wp:effectExtent l="0" t="0" r="66675" b="57150"/>
                <wp:wrapNone/>
                <wp:docPr id="453" name="Straight Arrow Connector 453"/>
                <wp:cNvGraphicFramePr/>
                <a:graphic xmlns:a="http://schemas.openxmlformats.org/drawingml/2006/main">
                  <a:graphicData uri="http://schemas.microsoft.com/office/word/2010/wordprocessingShape">
                    <wps:wsp>
                      <wps:cNvCnPr/>
                      <wps:spPr>
                        <a:xfrm>
                          <a:off x="0" y="0"/>
                          <a:ext cx="1285875" cy="1047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3" o:spid="_x0000_s1026" type="#_x0000_t32" style="position:absolute;margin-left:293.25pt;margin-top:.8pt;width:101.25pt;height: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" strokecolor="black [3040]">
                <v:stroke endarrow="open"/>
              </v:shape>
            </w:pict>
          </mc:Fallback>
        </mc:AlternateContent>
      </w:r>
      <w:r>
        <w:rPr>
          <w:noProof/>
          <w:u w:val="single"/>
        </w:rPr>
        <mc:AlternateContent>
          <mc:Choice Requires="wps">
            <w:drawing>
              <wp:anchor distT="0" distB="0" distL="114300" distR="114300" simplePos="0" relativeHeight="251741184" behindDoc="0" locked="0" layoutInCell="1" allowOverlap="1" wp14:anchorId="1B973BB7" wp14:editId="13DA9ED8">
                <wp:simplePos x="0" y="0"/>
                <wp:positionH relativeFrom="column">
                  <wp:posOffset>3724274</wp:posOffset>
                </wp:positionH>
                <wp:positionV relativeFrom="paragraph">
                  <wp:posOffset>10160</wp:posOffset>
                </wp:positionV>
                <wp:extent cx="1285875" cy="276225"/>
                <wp:effectExtent l="0" t="0" r="85725" b="85725"/>
                <wp:wrapNone/>
                <wp:docPr id="454" name="Straight Arrow Connector 454"/>
                <wp:cNvGraphicFramePr/>
                <a:graphic xmlns:a="http://schemas.openxmlformats.org/drawingml/2006/main">
                  <a:graphicData uri="http://schemas.microsoft.com/office/word/2010/wordprocessingShape">
                    <wps:wsp>
                      <wps:cNvCnPr/>
                      <wps:spPr>
                        <a:xfrm>
                          <a:off x="0" y="0"/>
                          <a:ext cx="1285875"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4" o:spid="_x0000_s1026" type="#_x0000_t32" style="position:absolute;margin-left:293.25pt;margin-top:.8pt;width:101.25pt;height:21.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" strokecolor="black [3040]">
                <v:stroke endarrow="open"/>
              </v:shape>
            </w:pict>
          </mc:Fallback>
        </mc:AlternateContent>
      </w:r>
      <w:r w:rsidRPr="00696F84">
        <w:rPr>
          <w:noProof/>
          <w:u w:val="single"/>
        </w:rPr>
        <mc:AlternateContent>
          <mc:Choice Requires="wps">
            <w:drawing>
              <wp:anchor distT="0" distB="0" distL="114300" distR="114300" simplePos="0" relativeHeight="251729920" behindDoc="0" locked="0" layoutInCell="1" allowOverlap="1" wp14:anchorId="450C8342" wp14:editId="0C145D10">
                <wp:simplePos x="0" y="0"/>
                <wp:positionH relativeFrom="column">
                  <wp:posOffset>5010150</wp:posOffset>
                </wp:positionH>
                <wp:positionV relativeFrom="paragraph">
                  <wp:posOffset>141605</wp:posOffset>
                </wp:positionV>
                <wp:extent cx="1114425" cy="285750"/>
                <wp:effectExtent l="0" t="0" r="28575" b="1905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94.5pt;margin-top:11.15pt;width:87.7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BVR0UmAgAATgQAAA4AAAAAAAAAAAAAAAAALgIAAGRycy9lMm9E&#10;b2MueG1sUEsBAi0AFAAGAAgAAAAhAB7oFibfAAAACQEAAA8AAAAAAAAAAAAAAAAAgAQAAGRycy9k&#10;b3ducmV2LnhtbFBLBQYAAAAABAAEAPMAAACMBQAAAAA=&#10;">
                <v:textbox>
                  <w:txbxContent>
                    <w:p w:rsidR="00B86EB1" w:rsidRDefault="00B86EB1"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60640" behindDoc="0" locked="0" layoutInCell="1" allowOverlap="1" wp14:anchorId="5E38B1A5" wp14:editId="4003EF18">
                <wp:simplePos x="0" y="0"/>
                <wp:positionH relativeFrom="column">
                  <wp:posOffset>3705224</wp:posOffset>
                </wp:positionH>
                <wp:positionV relativeFrom="paragraph">
                  <wp:posOffset>163195</wp:posOffset>
                </wp:positionV>
                <wp:extent cx="1304925" cy="571500"/>
                <wp:effectExtent l="0" t="0" r="85725" b="76200"/>
                <wp:wrapNone/>
                <wp:docPr id="464" name="Straight Arrow Connector 464"/>
                <wp:cNvGraphicFramePr/>
                <a:graphic xmlns:a="http://schemas.openxmlformats.org/drawingml/2006/main">
                  <a:graphicData uri="http://schemas.microsoft.com/office/word/2010/wordprocessingShape">
                    <wps:wsp>
                      <wps:cNvCnPr/>
                      <wps:spPr>
                        <a:xfrm>
                          <a:off x="0" y="0"/>
                          <a:ext cx="1304925"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64" o:spid="_x0000_s1026" type="#_x0000_t32" style="position:absolute;margin-left:291.75pt;margin-top:12.85pt;width:102.75pt;height: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" strokecolor="black [3040]">
                <v:stroke endarrow="open"/>
              </v:shape>
            </w:pict>
          </mc:Fallback>
        </mc:AlternateContent>
      </w:r>
      <w:r w:rsidRPr="00696F84">
        <w:rPr>
          <w:noProof/>
          <w:u w:val="single"/>
        </w:rPr>
        <mc:AlternateContent>
          <mc:Choice Requires="wps">
            <w:drawing>
              <wp:anchor distT="0" distB="0" distL="114300" distR="114300" simplePos="0" relativeHeight="251759616" behindDoc="0" locked="0" layoutInCell="1" allowOverlap="1" wp14:anchorId="71F831A0" wp14:editId="5994B305">
                <wp:simplePos x="0" y="0"/>
                <wp:positionH relativeFrom="column">
                  <wp:posOffset>2590800</wp:posOffset>
                </wp:positionH>
                <wp:positionV relativeFrom="paragraph">
                  <wp:posOffset>18415</wp:posOffset>
                </wp:positionV>
                <wp:extent cx="1114425" cy="285750"/>
                <wp:effectExtent l="0" t="0" r="2857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04pt;margin-top:1.45pt;width:87.7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RuJwIAAE4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">
                <v:textbox>
                  <w:txbxContent>
                    <w:p w:rsidR="00B86EB1" w:rsidRDefault="00B86EB1" w:rsidP="00B86EB1">
                      <w:r>
                        <w:t>Tree Cover</w:t>
                      </w:r>
                    </w:p>
                  </w:txbxContent>
                </v:textbox>
              </v:shape>
            </w:pict>
          </mc:Fallback>
        </mc:AlternateContent>
      </w:r>
      <w:r w:rsidRPr="00696F84">
        <w:rPr>
          <w:noProof/>
          <w:u w:val="single"/>
        </w:rPr>
        <mc:AlternateContent>
          <mc:Choice Requires="wps">
            <w:drawing>
              <wp:anchor distT="0" distB="0" distL="114300" distR="114300" simplePos="0" relativeHeight="251749376" behindDoc="0" locked="0" layoutInCell="1" allowOverlap="1" wp14:anchorId="38A4B63C" wp14:editId="21EFF976">
                <wp:simplePos x="0" y="0"/>
                <wp:positionH relativeFrom="column">
                  <wp:posOffset>685800</wp:posOffset>
                </wp:positionH>
                <wp:positionV relativeFrom="paragraph">
                  <wp:posOffset>18415</wp:posOffset>
                </wp:positionV>
                <wp:extent cx="1114425" cy="285750"/>
                <wp:effectExtent l="0" t="0" r="2857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Shrub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8" o:spid="_x0000_s1061" type="#_x0000_t202" style="position:absolute;margin-left:54pt;margin-top:1.45pt;width:87.7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KHJwIAAFA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">
                <v:textbox>
                  <w:txbxContent>
                    <w:p w:rsidR="00B86EB1" w:rsidRDefault="00B86EB1" w:rsidP="00B86EB1">
                      <w:r>
                        <w:t>Shrub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8352" behindDoc="0" locked="0" layoutInCell="1" allowOverlap="1" wp14:anchorId="5353BA01" wp14:editId="4E139187">
                <wp:simplePos x="0" y="0"/>
                <wp:positionH relativeFrom="column">
                  <wp:posOffset>6124575</wp:posOffset>
                </wp:positionH>
                <wp:positionV relativeFrom="paragraph">
                  <wp:posOffset>240030</wp:posOffset>
                </wp:positionV>
                <wp:extent cx="866775" cy="171450"/>
                <wp:effectExtent l="0" t="76200" r="47625" b="19050"/>
                <wp:wrapNone/>
                <wp:docPr id="330" name="Straight Arrow Connector 330"/>
                <wp:cNvGraphicFramePr/>
                <a:graphic xmlns:a="http://schemas.openxmlformats.org/drawingml/2006/main">
                  <a:graphicData uri="http://schemas.microsoft.com/office/word/2010/wordprocessingShape">
                    <wps:wsp>
                      <wps:cNvCnPr/>
                      <wps:spPr>
                        <a:xfrm flipV="1">
                          <a:off x="0" y="0"/>
                          <a:ext cx="86677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0" o:spid="_x0000_s1026" type="#_x0000_t32" style="position:absolute;margin-left:482.25pt;margin-top:18.9pt;width:68.25pt;height:13.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724800" behindDoc="0" locked="0" layoutInCell="1" allowOverlap="1" wp14:anchorId="5FC2C7BA" wp14:editId="4E7502AF">
                <wp:simplePos x="0" y="0"/>
                <wp:positionH relativeFrom="column">
                  <wp:posOffset>2590800</wp:posOffset>
                </wp:positionH>
                <wp:positionV relativeFrom="paragraph">
                  <wp:posOffset>238125</wp:posOffset>
                </wp:positionV>
                <wp:extent cx="1114425" cy="285750"/>
                <wp:effectExtent l="0" t="0" r="28575"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04pt;margin-top:18.75pt;width:87.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QjJwIAAE4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">
                <v:textbox>
                  <w:txbxContent>
                    <w:p w:rsidR="00B86EB1" w:rsidRDefault="00B86EB1" w:rsidP="00B86EB1">
                      <w:r>
                        <w:t>Forb Height</w:t>
                      </w:r>
                    </w:p>
                  </w:txbxContent>
                </v:textbox>
              </v:shape>
            </w:pict>
          </mc:Fallback>
        </mc:AlternateContent>
      </w:r>
      <w:r w:rsidRPr="00696F84">
        <w:rPr>
          <w:noProof/>
          <w:u w:val="single"/>
        </w:rPr>
        <mc:AlternateContent>
          <mc:Choice Requires="wps">
            <w:drawing>
              <wp:anchor distT="0" distB="0" distL="114300" distR="114300" simplePos="0" relativeHeight="251728896" behindDoc="0" locked="0" layoutInCell="1" allowOverlap="1" wp14:anchorId="79F4E4CA" wp14:editId="42FA04D5">
                <wp:simplePos x="0" y="0"/>
                <wp:positionH relativeFrom="column">
                  <wp:posOffset>5010150</wp:posOffset>
                </wp:positionH>
                <wp:positionV relativeFrom="paragraph">
                  <wp:posOffset>209550</wp:posOffset>
                </wp:positionV>
                <wp:extent cx="1114425" cy="438150"/>
                <wp:effectExtent l="0" t="0" r="28575"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38150"/>
                        </a:xfrm>
                        <a:prstGeom prst="rect">
                          <a:avLst/>
                        </a:prstGeom>
                        <a:solidFill>
                          <a:srgbClr val="FFFFFF"/>
                        </a:solidFill>
                        <a:ln w="9525">
                          <a:solidFill>
                            <a:srgbClr val="000000"/>
                          </a:solidFill>
                          <a:miter lim="800000"/>
                          <a:headEnd/>
                          <a:tailEnd/>
                        </a:ln>
                      </wps:spPr>
                      <wps:txbx>
                        <w:txbxContent>
                          <w:p w:rsidR="00B86EB1" w:rsidRDefault="00B86EB1"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394.5pt;margin-top:16.5pt;width:87.75pt;height: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">
                <v:textbox>
                  <w:txbxContent>
                    <w:p w:rsidR="00B86EB1" w:rsidRDefault="00B86EB1"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5040" behindDoc="0" locked="0" layoutInCell="1" allowOverlap="1" wp14:anchorId="0C982524" wp14:editId="43D58DAD">
                <wp:simplePos x="0" y="0"/>
                <wp:positionH relativeFrom="column">
                  <wp:posOffset>6991350</wp:posOffset>
                </wp:positionH>
                <wp:positionV relativeFrom="paragraph">
                  <wp:posOffset>123825</wp:posOffset>
                </wp:positionV>
                <wp:extent cx="1114425" cy="285750"/>
                <wp:effectExtent l="0" t="0" r="28575" b="1905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50.5pt;margin-top:9.75pt;width:87.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45qJgIAAE4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">
                <v:textbox>
                  <w:txbxContent>
                    <w:p w:rsidR="00B86EB1" w:rsidRDefault="00B86EB1"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rPr>
        <mc:AlternateContent>
          <mc:Choice Requires="wps">
            <w:drawing>
              <wp:anchor distT="0" distB="0" distL="114300" distR="114300" simplePos="0" relativeHeight="251746304" behindDoc="0" locked="0" layoutInCell="1" allowOverlap="1" wp14:anchorId="571E235A" wp14:editId="3A3F1687">
                <wp:simplePos x="0" y="0"/>
                <wp:positionH relativeFrom="column">
                  <wp:posOffset>3705224</wp:posOffset>
                </wp:positionH>
                <wp:positionV relativeFrom="paragraph">
                  <wp:posOffset>88265</wp:posOffset>
                </wp:positionV>
                <wp:extent cx="1304925" cy="1457325"/>
                <wp:effectExtent l="0" t="38100" r="47625" b="28575"/>
                <wp:wrapNone/>
                <wp:docPr id="328" name="Straight Arrow Connector 328"/>
                <wp:cNvGraphicFramePr/>
                <a:graphic xmlns:a="http://schemas.openxmlformats.org/drawingml/2006/main">
                  <a:graphicData uri="http://schemas.microsoft.com/office/word/2010/wordprocessingShape">
                    <wps:wsp>
                      <wps:cNvCnPr/>
                      <wps:spPr>
                        <a:xfrm flipV="1">
                          <a:off x="0" y="0"/>
                          <a:ext cx="1304925" cy="1457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291.75pt;margin-top:6.95pt;width:102.75pt;height:114.7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5280" behindDoc="0" locked="0" layoutInCell="1" allowOverlap="1" wp14:anchorId="215002ED" wp14:editId="158CF553">
                <wp:simplePos x="0" y="0"/>
                <wp:positionH relativeFrom="column">
                  <wp:posOffset>3714750</wp:posOffset>
                </wp:positionH>
                <wp:positionV relativeFrom="paragraph">
                  <wp:posOffset>88265</wp:posOffset>
                </wp:positionV>
                <wp:extent cx="1295400" cy="1009650"/>
                <wp:effectExtent l="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1295400" cy="10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7" o:spid="_x0000_s1026" type="#_x0000_t32" style="position:absolute;margin-left:292.5pt;margin-top:6.95pt;width:102pt;height:79.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" strokecolor="black [3040]">
                <v:stroke endarrow="open"/>
              </v:shape>
            </w:pict>
          </mc:Fallback>
        </mc:AlternateContent>
      </w:r>
      <w:r>
        <w:rPr>
          <w:noProof/>
        </w:rPr>
        <mc:AlternateContent>
          <mc:Choice Requires="wps">
            <w:drawing>
              <wp:anchor distT="0" distB="0" distL="114300" distR="114300" simplePos="0" relativeHeight="251744256" behindDoc="0" locked="0" layoutInCell="1" allowOverlap="1" wp14:anchorId="5BAC1F9B" wp14:editId="75456ED2">
                <wp:simplePos x="0" y="0"/>
                <wp:positionH relativeFrom="column">
                  <wp:posOffset>3724274</wp:posOffset>
                </wp:positionH>
                <wp:positionV relativeFrom="paragraph">
                  <wp:posOffset>88265</wp:posOffset>
                </wp:positionV>
                <wp:extent cx="1285875" cy="476250"/>
                <wp:effectExtent l="0" t="57150" r="9525" b="19050"/>
                <wp:wrapNone/>
                <wp:docPr id="326" name="Straight Arrow Connector 326"/>
                <wp:cNvGraphicFramePr/>
                <a:graphic xmlns:a="http://schemas.openxmlformats.org/drawingml/2006/main">
                  <a:graphicData uri="http://schemas.microsoft.com/office/word/2010/wordprocessingShape">
                    <wps:wsp>
                      <wps:cNvCnPr/>
                      <wps:spPr>
                        <a:xfrm flipV="1">
                          <a:off x="0" y="0"/>
                          <a:ext cx="1285875"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6" o:spid="_x0000_s1026" type="#_x0000_t32" style="position:absolute;margin-left:293.25pt;margin-top:6.95pt;width:101.25pt;height:37.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3232" behindDoc="0" locked="0" layoutInCell="1" allowOverlap="1" wp14:anchorId="03B9759D" wp14:editId="7CE1BD4E">
                <wp:simplePos x="0" y="0"/>
                <wp:positionH relativeFrom="column">
                  <wp:posOffset>3705224</wp:posOffset>
                </wp:positionH>
                <wp:positionV relativeFrom="paragraph">
                  <wp:posOffset>88265</wp:posOffset>
                </wp:positionV>
                <wp:extent cx="1304925" cy="0"/>
                <wp:effectExtent l="0" t="76200" r="28575" b="114300"/>
                <wp:wrapNone/>
                <wp:docPr id="325" name="Straight Arrow Connector 325"/>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291.75pt;margin-top:6.95pt;width:102.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" strokecolor="black [3040]">
                <v:stroke endarrow="open"/>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5520" behindDoc="0" locked="0" layoutInCell="1" allowOverlap="1" wp14:anchorId="0308882E" wp14:editId="795CF10C">
                <wp:simplePos x="0" y="0"/>
                <wp:positionH relativeFrom="column">
                  <wp:posOffset>-514350</wp:posOffset>
                </wp:positionH>
                <wp:positionV relativeFrom="paragraph">
                  <wp:posOffset>3175</wp:posOffset>
                </wp:positionV>
                <wp:extent cx="895350" cy="638175"/>
                <wp:effectExtent l="0" t="0" r="19050" b="2857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38175"/>
                        </a:xfrm>
                        <a:prstGeom prst="rect">
                          <a:avLst/>
                        </a:prstGeom>
                        <a:solidFill>
                          <a:srgbClr val="FFFFFF"/>
                        </a:solidFill>
                        <a:ln w="9525">
                          <a:solidFill>
                            <a:srgbClr val="000000"/>
                          </a:solidFill>
                          <a:miter lim="800000"/>
                          <a:headEnd/>
                          <a:tailEnd/>
                        </a:ln>
                      </wps:spPr>
                      <wps:txbx>
                        <w:txbxContent>
                          <w:p w:rsidR="00B86EB1" w:rsidRDefault="00B86EB1"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40.5pt;margin-top:.25pt;width:70.5pt;height:5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yiKA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">
                <v:textbox>
                  <w:txbxContent>
                    <w:p w:rsidR="00B86EB1" w:rsidRDefault="00B86EB1"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6848" behindDoc="0" locked="0" layoutInCell="1" allowOverlap="1" wp14:anchorId="7D985D3B" wp14:editId="593DABB9">
                <wp:simplePos x="0" y="0"/>
                <wp:positionH relativeFrom="column">
                  <wp:posOffset>2600325</wp:posOffset>
                </wp:positionH>
                <wp:positionV relativeFrom="paragraph">
                  <wp:posOffset>115570</wp:posOffset>
                </wp:positionV>
                <wp:extent cx="1114425" cy="285750"/>
                <wp:effectExtent l="0" t="0" r="28575" b="1905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04.75pt;margin-top:9.1pt;width:87.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">
                <v:textbox>
                  <w:txbxContent>
                    <w:p w:rsidR="00B86EB1" w:rsidRDefault="00B86EB1" w:rsidP="00B86EB1">
                      <w:r>
                        <w:t>Shrub Height</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6544" behindDoc="0" locked="0" layoutInCell="1" allowOverlap="1" wp14:anchorId="4D6EDB96" wp14:editId="30EAE56E">
                <wp:simplePos x="0" y="0"/>
                <wp:positionH relativeFrom="column">
                  <wp:posOffset>381000</wp:posOffset>
                </wp:positionH>
                <wp:positionV relativeFrom="paragraph">
                  <wp:posOffset>290195</wp:posOffset>
                </wp:positionV>
                <wp:extent cx="476250" cy="361950"/>
                <wp:effectExtent l="0" t="0" r="57150" b="57150"/>
                <wp:wrapNone/>
                <wp:docPr id="474" name="Straight Arrow Connector 474"/>
                <wp:cNvGraphicFramePr/>
                <a:graphic xmlns:a="http://schemas.openxmlformats.org/drawingml/2006/main">
                  <a:graphicData uri="http://schemas.microsoft.com/office/word/2010/wordprocessingShape">
                    <wps:wsp>
                      <wps:cNvCnPr/>
                      <wps:spPr>
                        <a:xfrm>
                          <a:off x="0" y="0"/>
                          <a:ext cx="476250" cy="361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4" o:spid="_x0000_s1026" type="#_x0000_t32" style="position:absolute;margin-left:30pt;margin-top:22.85pt;width:37.5pt;height:2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" strokecolor="black [3040]">
                <v:stroke endarrow="open"/>
              </v:shape>
            </w:pict>
          </mc:Fallback>
        </mc:AlternateContent>
      </w:r>
      <w:r w:rsidRPr="00696F84">
        <w:rPr>
          <w:noProof/>
          <w:u w:val="single"/>
        </w:rPr>
        <mc:AlternateContent>
          <mc:Choice Requires="wps">
            <w:drawing>
              <wp:anchor distT="0" distB="0" distL="114300" distR="114300" simplePos="0" relativeHeight="251725824" behindDoc="0" locked="0" layoutInCell="1" allowOverlap="1" wp14:anchorId="3E7081EE" wp14:editId="7D35608C">
                <wp:simplePos x="0" y="0"/>
                <wp:positionH relativeFrom="column">
                  <wp:posOffset>2590800</wp:posOffset>
                </wp:positionH>
                <wp:positionV relativeFrom="paragraph">
                  <wp:posOffset>288290</wp:posOffset>
                </wp:positionV>
                <wp:extent cx="1114425" cy="285750"/>
                <wp:effectExtent l="0" t="0" r="28575"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04pt;margin-top:22.7pt;width:87.7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">
                <v:textbox>
                  <w:txbxContent>
                    <w:p w:rsidR="00B86EB1" w:rsidRDefault="00B86EB1" w:rsidP="00B86EB1">
                      <w:r>
                        <w:t>Grass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4496" behindDoc="0" locked="0" layoutInCell="1" allowOverlap="1" wp14:anchorId="7E36A85E" wp14:editId="11E6082D">
                <wp:simplePos x="0" y="0"/>
                <wp:positionH relativeFrom="column">
                  <wp:posOffset>-514350</wp:posOffset>
                </wp:positionH>
                <wp:positionV relativeFrom="paragraph">
                  <wp:posOffset>62230</wp:posOffset>
                </wp:positionV>
                <wp:extent cx="895350" cy="504825"/>
                <wp:effectExtent l="0" t="0" r="19050" b="285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4825"/>
                        </a:xfrm>
                        <a:prstGeom prst="rect">
                          <a:avLst/>
                        </a:prstGeom>
                        <a:solidFill>
                          <a:srgbClr val="FFFFFF"/>
                        </a:solidFill>
                        <a:ln w="9525">
                          <a:solidFill>
                            <a:srgbClr val="000000"/>
                          </a:solidFill>
                          <a:miter lim="800000"/>
                          <a:headEnd/>
                          <a:tailEnd/>
                        </a:ln>
                      </wps:spPr>
                      <wps:txbx>
                        <w:txbxContent>
                          <w:p w:rsidR="00B86EB1" w:rsidRDefault="00B86EB1"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40.5pt;margin-top:4.9pt;width:70.5pt;height:3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">
                <v:textbox>
                  <w:txbxContent>
                    <w:p w:rsidR="00B86EB1" w:rsidRDefault="00B86EB1"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2992" behindDoc="0" locked="0" layoutInCell="1" allowOverlap="1" wp14:anchorId="40D45AB9" wp14:editId="2DA943C6">
                <wp:simplePos x="0" y="0"/>
                <wp:positionH relativeFrom="column">
                  <wp:posOffset>857250</wp:posOffset>
                </wp:positionH>
                <wp:positionV relativeFrom="paragraph">
                  <wp:posOffset>184150</wp:posOffset>
                </wp:positionV>
                <wp:extent cx="895350" cy="285750"/>
                <wp:effectExtent l="0" t="0" r="19050"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67.5pt;margin-top:14.5pt;width:70.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JgIAAE0EAAAOAAAAZHJzL2Uyb0RvYy54bWysVNtu2zAMfR+wfxD0vjhx4y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">
                <v:textbox>
                  <w:txbxContent>
                    <w:p w:rsidR="00B86EB1" w:rsidRDefault="00B86EB1"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6064" behindDoc="0" locked="0" layoutInCell="1" allowOverlap="1" wp14:anchorId="5199D13B" wp14:editId="14FC9728">
                <wp:simplePos x="0" y="0"/>
                <wp:positionH relativeFrom="column">
                  <wp:posOffset>1962150</wp:posOffset>
                </wp:positionH>
                <wp:positionV relativeFrom="paragraph">
                  <wp:posOffset>155575</wp:posOffset>
                </wp:positionV>
                <wp:extent cx="619125" cy="409575"/>
                <wp:effectExtent l="0" t="0" r="66675" b="47625"/>
                <wp:wrapNone/>
                <wp:docPr id="478" name="Straight Arrow Connector 478"/>
                <wp:cNvGraphicFramePr/>
                <a:graphic xmlns:a="http://schemas.openxmlformats.org/drawingml/2006/main">
                  <a:graphicData uri="http://schemas.microsoft.com/office/word/2010/wordprocessingShape">
                    <wps:wsp>
                      <wps:cNvCnPr/>
                      <wps:spPr>
                        <a:xfrm>
                          <a:off x="0" y="0"/>
                          <a:ext cx="61912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8" o:spid="_x0000_s1026" type="#_x0000_t32" style="position:absolute;margin-left:154.5pt;margin-top:12.25pt;width:48.75pt;height:32.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737088" behindDoc="0" locked="0" layoutInCell="1" allowOverlap="1" wp14:anchorId="393FA163" wp14:editId="591F3438">
                <wp:simplePos x="0" y="0"/>
                <wp:positionH relativeFrom="column">
                  <wp:posOffset>857250</wp:posOffset>
                </wp:positionH>
                <wp:positionV relativeFrom="paragraph">
                  <wp:posOffset>-158750</wp:posOffset>
                </wp:positionV>
                <wp:extent cx="895350" cy="285750"/>
                <wp:effectExtent l="0" t="0" r="19050" b="1905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67.5pt;margin-top:-12.5pt;width:70.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v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">
                <v:textbox>
                  <w:txbxContent>
                    <w:p w:rsidR="00B86EB1" w:rsidRDefault="00B86EB1"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8112" behindDoc="0" locked="0" layoutInCell="1" allowOverlap="1" wp14:anchorId="1D233FB5" wp14:editId="6C4FC3CA">
                <wp:simplePos x="0" y="0"/>
                <wp:positionH relativeFrom="column">
                  <wp:posOffset>1800225</wp:posOffset>
                </wp:positionH>
                <wp:positionV relativeFrom="paragraph">
                  <wp:posOffset>-158750</wp:posOffset>
                </wp:positionV>
                <wp:extent cx="171450" cy="628650"/>
                <wp:effectExtent l="0" t="0" r="19050" b="19050"/>
                <wp:wrapNone/>
                <wp:docPr id="314" name="Right Brace 314"/>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4" o:spid="_x0000_s1026" type="#_x0000_t88" style="position:absolute;margin-left:141.75pt;margin-top:-12.5pt;width:13.5pt;height:4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GH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" adj="491" strokecolor="black [3213]"/>
            </w:pict>
          </mc:Fallback>
        </mc:AlternateContent>
      </w:r>
      <w:r>
        <w:rPr>
          <w:noProof/>
          <w:u w:val="single"/>
        </w:rPr>
        <mc:AlternateContent>
          <mc:Choice Requires="wps">
            <w:drawing>
              <wp:anchor distT="0" distB="0" distL="114300" distR="114300" simplePos="0" relativeHeight="251739136" behindDoc="0" locked="0" layoutInCell="1" allowOverlap="1" wp14:anchorId="4B170FB2" wp14:editId="4EC20E7C">
                <wp:simplePos x="0" y="0"/>
                <wp:positionH relativeFrom="column">
                  <wp:posOffset>1800225</wp:posOffset>
                </wp:positionH>
                <wp:positionV relativeFrom="paragraph">
                  <wp:posOffset>565150</wp:posOffset>
                </wp:positionV>
                <wp:extent cx="171450" cy="628650"/>
                <wp:effectExtent l="0" t="0" r="19050" b="19050"/>
                <wp:wrapNone/>
                <wp:docPr id="315" name="Right Brace 315"/>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315" o:spid="_x0000_s1026" type="#_x0000_t88" style="position:absolute;margin-left:141.75pt;margin-top:44.5pt;width:13.5pt;height:4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Ct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we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" adj="491" strokecolor="black [3213]"/>
            </w:pict>
          </mc:Fallback>
        </mc:AlternateContent>
      </w:r>
      <w:r>
        <w:rPr>
          <w:noProof/>
          <w:u w:val="single"/>
        </w:rPr>
        <mc:AlternateContent>
          <mc:Choice Requires="wps">
            <w:drawing>
              <wp:anchor distT="0" distB="0" distL="114300" distR="114300" simplePos="0" relativeHeight="251740160" behindDoc="0" locked="0" layoutInCell="1" allowOverlap="1" wp14:anchorId="05B27754" wp14:editId="2A98818C">
                <wp:simplePos x="0" y="0"/>
                <wp:positionH relativeFrom="column">
                  <wp:posOffset>1971675</wp:posOffset>
                </wp:positionH>
                <wp:positionV relativeFrom="paragraph">
                  <wp:posOffset>565150</wp:posOffset>
                </wp:positionV>
                <wp:extent cx="619125" cy="314325"/>
                <wp:effectExtent l="0" t="38100" r="66675" b="28575"/>
                <wp:wrapNone/>
                <wp:docPr id="316" name="Straight Arrow Connector 316"/>
                <wp:cNvGraphicFramePr/>
                <a:graphic xmlns:a="http://schemas.openxmlformats.org/drawingml/2006/main">
                  <a:graphicData uri="http://schemas.microsoft.com/office/word/2010/wordprocessingShape">
                    <wps:wsp>
                      <wps:cNvCnPr/>
                      <wps:spPr>
                        <a:xfrm flipV="1">
                          <a:off x="0" y="0"/>
                          <a:ext cx="619125"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6" o:spid="_x0000_s1026" type="#_x0000_t32" style="position:absolute;margin-left:155.25pt;margin-top:44.5pt;width:48.75pt;height:24.7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8592" behindDoc="0" locked="0" layoutInCell="1" allowOverlap="1" wp14:anchorId="0D8920FD" wp14:editId="60C32FBF">
                <wp:simplePos x="0" y="0"/>
                <wp:positionH relativeFrom="column">
                  <wp:posOffset>381000</wp:posOffset>
                </wp:positionH>
                <wp:positionV relativeFrom="paragraph">
                  <wp:posOffset>5715</wp:posOffset>
                </wp:positionV>
                <wp:extent cx="476250" cy="381000"/>
                <wp:effectExtent l="0" t="38100" r="57150" b="19050"/>
                <wp:wrapNone/>
                <wp:docPr id="321" name="Straight Arrow Connector 321"/>
                <wp:cNvGraphicFramePr/>
                <a:graphic xmlns:a="http://schemas.openxmlformats.org/drawingml/2006/main">
                  <a:graphicData uri="http://schemas.microsoft.com/office/word/2010/wordprocessingShape">
                    <wps:wsp>
                      <wps:cNvCnPr/>
                      <wps:spPr>
                        <a:xfrm flipV="1">
                          <a:off x="0" y="0"/>
                          <a:ext cx="47625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30pt;margin-top:.45pt;width:37.5pt;height:30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57568" behindDoc="0" locked="0" layoutInCell="1" allowOverlap="1" wp14:anchorId="3B0BA82D" wp14:editId="493F8E81">
                <wp:simplePos x="0" y="0"/>
                <wp:positionH relativeFrom="column">
                  <wp:posOffset>381000</wp:posOffset>
                </wp:positionH>
                <wp:positionV relativeFrom="paragraph">
                  <wp:posOffset>5715</wp:posOffset>
                </wp:positionV>
                <wp:extent cx="476250" cy="0"/>
                <wp:effectExtent l="0" t="76200" r="19050" b="114300"/>
                <wp:wrapNone/>
                <wp:docPr id="322" name="Straight Arrow Connector 322"/>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2" o:spid="_x0000_s1026" type="#_x0000_t32" style="position:absolute;margin-left:30pt;margin-top:.45pt;width:3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" strokecolor="black [3040]">
                <v:stroke endarrow="open"/>
              </v:shape>
            </w:pict>
          </mc:Fallback>
        </mc:AlternateContent>
      </w:r>
      <w:r w:rsidRPr="00696F84">
        <w:rPr>
          <w:noProof/>
          <w:u w:val="single"/>
        </w:rPr>
        <mc:AlternateContent>
          <mc:Choice Requires="wps">
            <w:drawing>
              <wp:anchor distT="0" distB="0" distL="114300" distR="114300" simplePos="0" relativeHeight="251731968" behindDoc="0" locked="0" layoutInCell="1" allowOverlap="1" wp14:anchorId="264AC1A2" wp14:editId="1CF3245E">
                <wp:simplePos x="0" y="0"/>
                <wp:positionH relativeFrom="column">
                  <wp:posOffset>857250</wp:posOffset>
                </wp:positionH>
                <wp:positionV relativeFrom="paragraph">
                  <wp:posOffset>251460</wp:posOffset>
                </wp:positionV>
                <wp:extent cx="895350" cy="285750"/>
                <wp:effectExtent l="0" t="0" r="19050"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67.5pt;margin-top:19.8pt;width:70.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L0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">
                <v:textbox>
                  <w:txbxContent>
                    <w:p w:rsidR="00B86EB1" w:rsidRDefault="00B86EB1"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4016" behindDoc="0" locked="0" layoutInCell="1" allowOverlap="1" wp14:anchorId="36C6ECB0" wp14:editId="0872DACE">
                <wp:simplePos x="0" y="0"/>
                <wp:positionH relativeFrom="column">
                  <wp:posOffset>2590800</wp:posOffset>
                </wp:positionH>
                <wp:positionV relativeFrom="paragraph">
                  <wp:posOffset>118110</wp:posOffset>
                </wp:positionV>
                <wp:extent cx="1114425" cy="285750"/>
                <wp:effectExtent l="0" t="0" r="28575"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04pt;margin-top:9.3pt;width:87.7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">
                <v:textbox>
                  <w:txbxContent>
                    <w:p w:rsidR="00B86EB1" w:rsidRDefault="00B86EB1"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53472" behindDoc="0" locked="0" layoutInCell="1" allowOverlap="1" wp14:anchorId="0208D440" wp14:editId="27C353E6">
                <wp:simplePos x="0" y="0"/>
                <wp:positionH relativeFrom="column">
                  <wp:posOffset>-514350</wp:posOffset>
                </wp:positionH>
                <wp:positionV relativeFrom="paragraph">
                  <wp:posOffset>15875</wp:posOffset>
                </wp:positionV>
                <wp:extent cx="895350" cy="704850"/>
                <wp:effectExtent l="0" t="0" r="19050" b="1905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704850"/>
                        </a:xfrm>
                        <a:prstGeom prst="rect">
                          <a:avLst/>
                        </a:prstGeom>
                        <a:solidFill>
                          <a:srgbClr val="FFFFFF"/>
                        </a:solidFill>
                        <a:ln w="9525">
                          <a:solidFill>
                            <a:srgbClr val="000000"/>
                          </a:solidFill>
                          <a:miter lim="800000"/>
                          <a:headEnd/>
                          <a:tailEnd/>
                        </a:ln>
                      </wps:spPr>
                      <wps:txbx>
                        <w:txbxContent>
                          <w:p w:rsidR="00B86EB1" w:rsidRDefault="00B86EB1"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40.5pt;margin-top:1.25pt;width:70.5pt;height:5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">
                <v:textbox>
                  <w:txbxContent>
                    <w:p w:rsidR="00B86EB1" w:rsidRDefault="00B86EB1"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0944" behindDoc="0" locked="0" layoutInCell="1" allowOverlap="1" wp14:anchorId="0B765E53" wp14:editId="570D505F">
                <wp:simplePos x="0" y="0"/>
                <wp:positionH relativeFrom="column">
                  <wp:posOffset>857250</wp:posOffset>
                </wp:positionH>
                <wp:positionV relativeFrom="paragraph">
                  <wp:posOffset>261620</wp:posOffset>
                </wp:positionV>
                <wp:extent cx="895350" cy="285750"/>
                <wp:effectExtent l="0" t="0" r="19050" b="1905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67.5pt;margin-top:20.6pt;width:70.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LQR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">
                <v:textbox>
                  <w:txbxContent>
                    <w:p w:rsidR="00B86EB1" w:rsidRDefault="00B86EB1"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pPr>
        <w:jc w:val="center"/>
        <w:sectPr w:rsidR="00B86EB1" w:rsidSect="00CD4D88">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945D70">
        <w:tc>
          <w:tcPr>
            <w:tcW w:w="1022" w:type="dxa"/>
          </w:tcPr>
          <w:p w:rsidR="00B86EB1" w:rsidRPr="00AA0A01" w:rsidRDefault="00B86EB1" w:rsidP="00945D70">
            <w:pPr>
              <w:jc w:val="center"/>
              <w:rPr>
                <w:sz w:val="24"/>
                <w:szCs w:val="24"/>
                <w:u w:val="single"/>
              </w:rPr>
            </w:pPr>
            <w:r w:rsidRPr="00AA0A01">
              <w:rPr>
                <w:sz w:val="24"/>
                <w:szCs w:val="24"/>
                <w:u w:val="single"/>
              </w:rPr>
              <w:t>Variable</w:t>
            </w:r>
          </w:p>
        </w:tc>
        <w:tc>
          <w:tcPr>
            <w:tcW w:w="2236" w:type="dxa"/>
          </w:tcPr>
          <w:p w:rsidR="00B86EB1" w:rsidRPr="00AA0A01" w:rsidRDefault="00B86EB1" w:rsidP="00945D70">
            <w:pPr>
              <w:rPr>
                <w:sz w:val="24"/>
                <w:szCs w:val="24"/>
                <w:u w:val="single"/>
              </w:rPr>
            </w:pPr>
            <w:r w:rsidRPr="00AA0A01">
              <w:rPr>
                <w:sz w:val="24"/>
                <w:szCs w:val="24"/>
                <w:u w:val="single"/>
              </w:rPr>
              <w:t>Description</w:t>
            </w:r>
          </w:p>
        </w:tc>
        <w:tc>
          <w:tcPr>
            <w:tcW w:w="2776" w:type="dxa"/>
          </w:tcPr>
          <w:p w:rsidR="00B86EB1" w:rsidRPr="00AA0A01" w:rsidRDefault="00B86EB1" w:rsidP="00945D70">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945D70">
        <w:trPr>
          <w:trHeight w:val="3563"/>
        </w:trPr>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FD</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Forb Diversity measured as the total number of forb species on a given home range throughout the year</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945D70">
            <w:pPr>
              <w:rPr>
                <w:sz w:val="24"/>
                <w:szCs w:val="24"/>
              </w:rPr>
            </w:pPr>
            <w:r>
              <w:rPr>
                <w:noProof/>
                <w:sz w:val="24"/>
                <w:szCs w:val="24"/>
              </w:rPr>
              <w:drawing>
                <wp:inline distT="0" distB="0" distL="0" distR="0" wp14:anchorId="0017E6A6" wp14:editId="2FF83138">
                  <wp:extent cx="2952750" cy="2952750"/>
                  <wp:effectExtent l="0" t="0" r="0" b="0"/>
                  <wp:docPr id="335" name="Picture 335" descr="C:\Documents and Settings\cnadeau\My Documents\Work\Masked Bobwhite\Graphs\Suitability Functions\Dave Ellis\F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FD Ellis.em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rPr>
          <w:trHeight w:val="4652"/>
        </w:trPr>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GD</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Diversity measured as the total number of both annual and perennial grass species on a given home range throughout the year</w:t>
            </w:r>
          </w:p>
        </w:tc>
        <w:tc>
          <w:tcPr>
            <w:tcW w:w="2776" w:type="dxa"/>
          </w:tcPr>
          <w:p w:rsidR="00B86EB1" w:rsidRPr="005A6EA5" w:rsidRDefault="00B86EB1" w:rsidP="00945D70">
            <w:pPr>
              <w:rPr>
                <w:rFonts w:eastAsiaTheme="minorEastAsia"/>
                <w:sz w:val="24"/>
                <w:szCs w:val="24"/>
              </w:rPr>
            </w:pPr>
          </w:p>
          <w:p w:rsidR="00B86EB1" w:rsidRPr="005A6EA5" w:rsidRDefault="00B86EB1" w:rsidP="00945D70">
            <w:pPr>
              <w:rPr>
                <w:rFonts w:eastAsiaTheme="minorEastAsia"/>
                <w:sz w:val="24"/>
                <w:szCs w:val="24"/>
              </w:rPr>
            </w:pP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945D70">
            <w:pPr>
              <w:rPr>
                <w:sz w:val="24"/>
                <w:szCs w:val="24"/>
              </w:rPr>
            </w:pPr>
            <w:r>
              <w:rPr>
                <w:noProof/>
                <w:sz w:val="24"/>
                <w:szCs w:val="24"/>
              </w:rPr>
              <w:drawing>
                <wp:inline distT="0" distB="0" distL="0" distR="0" wp14:anchorId="62367E67" wp14:editId="5F9C25CF">
                  <wp:extent cx="2952750" cy="2952750"/>
                  <wp:effectExtent l="0" t="0" r="0" b="0"/>
                  <wp:docPr id="336" name="Picture 336" descr="C:\Documents and Settings\cnadeau\My Documents\Work\Masked Bobwhite\Graphs\Suitability Functions\Dave Ellis\G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D Ellis.em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proofErr w:type="spellStart"/>
            <w:r>
              <w:rPr>
                <w:sz w:val="24"/>
                <w:szCs w:val="24"/>
              </w:rPr>
              <w:t>ShD</w:t>
            </w:r>
            <w:proofErr w:type="spellEnd"/>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Shrub diversity measured as the total number of shrub species on  a given home range throughout the year</w:t>
            </w:r>
          </w:p>
        </w:tc>
        <w:tc>
          <w:tcPr>
            <w:tcW w:w="2776" w:type="dxa"/>
          </w:tcPr>
          <w:p w:rsidR="00B86EB1" w:rsidRPr="001613D1" w:rsidRDefault="00B86EB1" w:rsidP="00945D70">
            <w:pPr>
              <w:rPr>
                <w:rFonts w:eastAsiaTheme="minorEastAsia"/>
                <w:sz w:val="24"/>
                <w:szCs w:val="24"/>
              </w:rPr>
            </w:pPr>
          </w:p>
          <w:p w:rsidR="00B86EB1" w:rsidRPr="001613D1" w:rsidRDefault="00B86EB1" w:rsidP="00945D70">
            <w:pPr>
              <w:rPr>
                <w:rFonts w:eastAsiaTheme="minorEastAsia"/>
                <w:sz w:val="24"/>
                <w:szCs w:val="24"/>
              </w:rPr>
            </w:pP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9</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(10)</m:t>
                    </m:r>
                  </m:den>
                </m:f>
              </m:oMath>
            </m:oMathPara>
          </w:p>
          <w:p w:rsidR="00B86EB1" w:rsidRDefault="00B86EB1" w:rsidP="00945D70">
            <w:pPr>
              <w:rPr>
                <w:rFonts w:eastAsiaTheme="minorEastAsia"/>
                <w:sz w:val="18"/>
                <w:szCs w:val="18"/>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=11,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945D70">
            <w:pPr>
              <w:rPr>
                <w:noProof/>
                <w:sz w:val="24"/>
                <w:szCs w:val="24"/>
              </w:rPr>
            </w:pPr>
            <w:r>
              <w:rPr>
                <w:noProof/>
                <w:sz w:val="24"/>
                <w:szCs w:val="24"/>
              </w:rPr>
              <w:drawing>
                <wp:inline distT="0" distB="0" distL="0" distR="0" wp14:anchorId="211FE238" wp14:editId="5F364573">
                  <wp:extent cx="2952750" cy="2952750"/>
                  <wp:effectExtent l="0" t="0" r="0" b="0"/>
                  <wp:docPr id="337" name="Picture 337" descr="C:\Documents and Settings\cnadeau\My Documents\Work\Masked Bobwhite\Graphs\Suitability Functions\Dave Ellis\ShD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ShDEllis.em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FH</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Forb Height measured as the average height of Forbs on a given home range</w:t>
            </w:r>
          </w:p>
        </w:tc>
        <w:tc>
          <w:tcPr>
            <w:tcW w:w="2776" w:type="dxa"/>
          </w:tcPr>
          <w:p w:rsidR="00B86EB1" w:rsidRDefault="00B86EB1" w:rsidP="00945D70">
            <w:pPr>
              <w:rPr>
                <w:rFonts w:eastAsiaTheme="minorEastAsia"/>
                <w:sz w:val="18"/>
                <w:szCs w:val="18"/>
              </w:rPr>
            </w:pPr>
          </w:p>
          <w:p w:rsidR="00B86EB1" w:rsidRDefault="00B86EB1" w:rsidP="00945D70">
            <w:pPr>
              <w:rPr>
                <w:rFonts w:eastAsiaTheme="minorEastAsia"/>
                <w:sz w:val="18"/>
                <w:szCs w:val="18"/>
              </w:rPr>
            </w:pPr>
          </w:p>
          <w:p w:rsidR="00B86EB1" w:rsidRDefault="00B86EB1" w:rsidP="00945D70">
            <w:pPr>
              <w:rPr>
                <w:sz w:val="24"/>
                <w:szCs w:val="24"/>
              </w:rPr>
            </w:pPr>
            <m:oMathPara>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num>
                          <m:den>
                            <m:r>
                              <w:rPr>
                                <w:rFonts w:ascii="Cambria Math" w:hAnsi="Cambria Math"/>
                                <w:sz w:val="16"/>
                                <w:szCs w:val="16"/>
                              </w:rPr>
                              <m:t>1089</m:t>
                            </m:r>
                          </m:den>
                        </m:f>
                        <m:r>
                          <w:rPr>
                            <w:rFonts w:ascii="Cambria Math" w:hAnsi="Cambria Math"/>
                            <w:sz w:val="16"/>
                            <w:szCs w:val="16"/>
                          </w:rPr>
                          <m:t xml:space="preserve"> if x&lt;33</m:t>
                        </m:r>
                      </m:e>
                      <m:e>
                        <m:r>
                          <w:rPr>
                            <w:rFonts w:ascii="Cambria Math" w:hAnsi="Cambria Math"/>
                            <w:sz w:val="16"/>
                            <w:szCs w:val="16"/>
                          </w:rPr>
                          <m:t>1+(-</m:t>
                        </m:r>
                        <m:f>
                          <m:fPr>
                            <m:ctrlPr>
                              <w:rPr>
                                <w:rFonts w:ascii="Cambria Math" w:hAnsi="Cambria Math"/>
                                <w:i/>
                                <w:sz w:val="16"/>
                                <w:szCs w:val="16"/>
                              </w:rPr>
                            </m:ctrlPr>
                          </m:fPr>
                          <m:num>
                            <m:nary>
                              <m:naryPr>
                                <m:limLoc m:val="subSup"/>
                                <m:ctrlPr>
                                  <w:rPr>
                                    <w:rFonts w:ascii="Cambria Math" w:hAnsi="Cambria Math"/>
                                    <w:i/>
                                    <w:sz w:val="16"/>
                                    <w:szCs w:val="16"/>
                                  </w:rPr>
                                </m:ctrlPr>
                              </m:naryPr>
                              <m:sub>
                                <m:r>
                                  <w:rPr>
                                    <w:rFonts w:ascii="Cambria Math" w:hAnsi="Cambria Math"/>
                                    <w:sz w:val="16"/>
                                    <w:szCs w:val="16"/>
                                  </w:rPr>
                                  <m:t>0</m:t>
                                </m:r>
                              </m:sub>
                              <m:sup>
                                <m:r>
                                  <w:rPr>
                                    <w:rFonts w:ascii="Cambria Math" w:hAnsi="Cambria Math"/>
                                    <w:sz w:val="16"/>
                                    <w:szCs w:val="16"/>
                                  </w:rPr>
                                  <m:t>x</m:t>
                                </m:r>
                              </m:sup>
                              <m:e>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115</m:t>
                                    </m:r>
                                  </m:sup>
                                </m:sSup>
                                <m:sSup>
                                  <m:sSupPr>
                                    <m:ctrlPr>
                                      <w:rPr>
                                        <w:rFonts w:ascii="Cambria Math" w:hAnsi="Cambria Math"/>
                                        <w:i/>
                                        <w:sz w:val="16"/>
                                        <w:szCs w:val="16"/>
                                      </w:rPr>
                                    </m:ctrlPr>
                                  </m:sSupPr>
                                  <m:e>
                                    <m:r>
                                      <w:rPr>
                                        <w:rFonts w:ascii="Cambria Math" w:hAnsi="Cambria Math"/>
                                        <w:sz w:val="16"/>
                                        <w:szCs w:val="16"/>
                                      </w:rPr>
                                      <m:t>e</m:t>
                                    </m:r>
                                  </m:e>
                                  <m:sup>
                                    <m:r>
                                      <w:rPr>
                                        <w:rFonts w:ascii="Cambria Math" w:hAnsi="Cambria Math"/>
                                        <w:sz w:val="16"/>
                                        <w:szCs w:val="16"/>
                                      </w:rPr>
                                      <m:t>-t</m:t>
                                    </m:r>
                                  </m:sup>
                                </m:sSup>
                                <m:r>
                                  <w:rPr>
                                    <w:rFonts w:ascii="Cambria Math" w:hAnsi="Cambria Math"/>
                                    <w:sz w:val="16"/>
                                    <w:szCs w:val="16"/>
                                  </w:rPr>
                                  <m:t>dt</m:t>
                                </m:r>
                              </m:e>
                            </m:nary>
                          </m:num>
                          <m:den>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115</m:t>
                                </m:r>
                              </m:e>
                            </m:d>
                          </m:den>
                        </m:f>
                        <m:r>
                          <w:rPr>
                            <w:rFonts w:ascii="Cambria Math" w:hAnsi="Cambria Math"/>
                            <w:sz w:val="16"/>
                            <w:szCs w:val="16"/>
                          </w:rPr>
                          <m:t>)if x&gt;33</m:t>
                        </m:r>
                      </m:e>
                    </m:eqArr>
                  </m:e>
                </m:d>
              </m:oMath>
            </m:oMathPara>
          </w:p>
        </w:tc>
        <w:tc>
          <w:tcPr>
            <w:tcW w:w="4874" w:type="dxa"/>
          </w:tcPr>
          <w:p w:rsidR="00B86EB1" w:rsidRDefault="00B86EB1" w:rsidP="00945D70">
            <w:pPr>
              <w:rPr>
                <w:sz w:val="24"/>
                <w:szCs w:val="24"/>
              </w:rPr>
            </w:pPr>
            <w:r>
              <w:rPr>
                <w:noProof/>
                <w:sz w:val="24"/>
                <w:szCs w:val="24"/>
              </w:rPr>
              <w:drawing>
                <wp:inline distT="0" distB="0" distL="0" distR="0" wp14:anchorId="4C99D06B" wp14:editId="43DD80DF">
                  <wp:extent cx="2952750" cy="2686050"/>
                  <wp:effectExtent l="0" t="0" r="0" b="0"/>
                  <wp:docPr id="338" name="Picture 338" descr="C:\Documents and Settings\cnadeau\My Documents\Work\Masked Bobwhite\Graphs\Suitability Functions\Dave Ellis\F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FH.em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2750" cy="26860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GH</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Height measured as the average height of grass on a given home range</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Default="00B86EB1" w:rsidP="00945D70">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m:t>
                                </m:r>
                              </m:den>
                            </m:f>
                          </m:sup>
                        </m:sSup>
                      </m:num>
                      <m:den>
                        <m:r>
                          <w:rPr>
                            <w:rFonts w:ascii="Cambria Math" w:hAnsi="Cambria Math"/>
                            <w:sz w:val="24"/>
                            <w:szCs w:val="24"/>
                          </w:rPr>
                          <m:t>16</m:t>
                        </m:r>
                      </m:den>
                    </m:f>
                  </m:e>
                </m:d>
                <m:r>
                  <w:rPr>
                    <w:rFonts w:ascii="Cambria Math" w:hAnsi="Cambria Math"/>
                    <w:sz w:val="24"/>
                    <w:szCs w:val="24"/>
                  </w:rPr>
                  <m:t>/1.5</m:t>
                </m:r>
              </m:oMath>
            </m:oMathPara>
          </w:p>
        </w:tc>
        <w:tc>
          <w:tcPr>
            <w:tcW w:w="4874" w:type="dxa"/>
          </w:tcPr>
          <w:p w:rsidR="00B86EB1" w:rsidRDefault="00B86EB1" w:rsidP="00945D70">
            <w:pPr>
              <w:rPr>
                <w:sz w:val="24"/>
                <w:szCs w:val="24"/>
              </w:rPr>
            </w:pPr>
            <w:r>
              <w:rPr>
                <w:noProof/>
                <w:sz w:val="24"/>
                <w:szCs w:val="24"/>
              </w:rPr>
              <w:drawing>
                <wp:inline distT="0" distB="0" distL="0" distR="0" wp14:anchorId="280D69B6" wp14:editId="259D22F1">
                  <wp:extent cx="2952750" cy="2952750"/>
                  <wp:effectExtent l="0" t="0" r="0" b="0"/>
                  <wp:docPr id="339" name="Picture 339" descr="C:\Documents and Settings\cnadeau\My Documents\Work\Masked Bobwhite\Graphs\Suitability Functions\Dave Ellis\G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GH Ellis.em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SH</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Shrub Height measured as the average height of grass on a given home range</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Default="00B86EB1" w:rsidP="00945D70">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(x-1)</m:t>
                                </m:r>
                              </m:e>
                              <m:sup>
                                <m:r>
                                  <w:rPr>
                                    <w:rFonts w:ascii="Cambria Math" w:hAnsi="Cambria Math"/>
                                    <w:sz w:val="24"/>
                                    <w:szCs w:val="24"/>
                                  </w:rPr>
                                  <m:t>2</m:t>
                                </m:r>
                              </m:sup>
                            </m:sSup>
                          </m:num>
                          <m:den>
                            <m:r>
                              <w:rPr>
                                <w:rFonts w:ascii="Cambria Math" w:hAnsi="Cambria Math"/>
                                <w:sz w:val="24"/>
                                <w:szCs w:val="24"/>
                              </w:rPr>
                              <m:t>0.3698</m:t>
                            </m:r>
                          </m:den>
                        </m:f>
                      </m:sup>
                    </m:sSup>
                  </m:num>
                  <m:den>
                    <m:rad>
                      <m:radPr>
                        <m:degHide m:val="1"/>
                        <m:ctrlPr>
                          <w:rPr>
                            <w:rFonts w:ascii="Cambria Math" w:hAnsi="Cambria Math"/>
                            <w:i/>
                            <w:sz w:val="24"/>
                            <w:szCs w:val="24"/>
                          </w:rPr>
                        </m:ctrlPr>
                      </m:radPr>
                      <m:deg/>
                      <m:e>
                        <m:r>
                          <w:rPr>
                            <w:rFonts w:ascii="Cambria Math" w:hAnsi="Cambria Math"/>
                            <w:sz w:val="24"/>
                            <w:szCs w:val="24"/>
                          </w:rPr>
                          <m:t>.3698π</m:t>
                        </m:r>
                      </m:e>
                    </m:rad>
                  </m:den>
                </m:f>
              </m:oMath>
            </m:oMathPara>
          </w:p>
        </w:tc>
        <w:tc>
          <w:tcPr>
            <w:tcW w:w="4874" w:type="dxa"/>
          </w:tcPr>
          <w:p w:rsidR="00B86EB1" w:rsidRDefault="00B86EB1" w:rsidP="00945D70">
            <w:pPr>
              <w:rPr>
                <w:sz w:val="24"/>
                <w:szCs w:val="24"/>
              </w:rPr>
            </w:pPr>
            <w:r>
              <w:rPr>
                <w:noProof/>
                <w:sz w:val="24"/>
                <w:szCs w:val="24"/>
              </w:rPr>
              <w:drawing>
                <wp:inline distT="0" distB="0" distL="0" distR="0" wp14:anchorId="0988C9B7" wp14:editId="5FAF2C39">
                  <wp:extent cx="2952750" cy="2952750"/>
                  <wp:effectExtent l="0" t="0" r="0" b="0"/>
                  <wp:docPr id="340" name="Picture 340" descr="C:\Documents and Settings\cnadeau\My Documents\Work\Masked Bobwhite\Graphs\Suitability Functions\Dave Ellis\S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ve Ellis\SH Ellis.em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proofErr w:type="spellStart"/>
            <w:r>
              <w:rPr>
                <w:sz w:val="24"/>
                <w:szCs w:val="24"/>
              </w:rPr>
              <w:t>TrC</w:t>
            </w:r>
            <w:proofErr w:type="spellEnd"/>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 xml:space="preserve">Tree cover measured as the percent canopy cover of trees on a given home range </w:t>
            </w:r>
          </w:p>
        </w:tc>
        <w:tc>
          <w:tcPr>
            <w:tcW w:w="2776" w:type="dxa"/>
          </w:tcPr>
          <w:p w:rsidR="00B86EB1" w:rsidRDefault="00B86EB1" w:rsidP="00945D70">
            <w:pPr>
              <w:rPr>
                <w:rFonts w:eastAsiaTheme="minorEastAsia"/>
              </w:rPr>
            </w:pPr>
          </w:p>
          <w:p w:rsidR="00B86EB1" w:rsidRDefault="00B86EB1" w:rsidP="00945D70">
            <w:pPr>
              <w:rPr>
                <w:rFonts w:eastAsiaTheme="minorEastAsia"/>
              </w:rPr>
            </w:pPr>
          </w:p>
          <w:p w:rsidR="00B86EB1" w:rsidRDefault="00B86EB1" w:rsidP="00945D70">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945D70">
            <w:pPr>
              <w:rPr>
                <w:noProof/>
                <w:sz w:val="24"/>
                <w:szCs w:val="24"/>
              </w:rPr>
            </w:pPr>
            <w:r>
              <w:rPr>
                <w:noProof/>
                <w:sz w:val="24"/>
                <w:szCs w:val="24"/>
              </w:rPr>
              <w:drawing>
                <wp:inline distT="0" distB="0" distL="0" distR="0" wp14:anchorId="3D487D94" wp14:editId="21066452">
                  <wp:extent cx="2952750" cy="2952750"/>
                  <wp:effectExtent l="0" t="0" r="0" b="0"/>
                  <wp:docPr id="341" name="Picture 341" descr="C:\Documents and Settings\cnadeau\My Documents\Work\Masked Bobwhite\Graphs\Suitability Functions\Dave Ellis\Tr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TrC Ellis.em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GC1</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Canopy Cover measured from above the grass canopy as the amount of ground covered by grass foliage on a given home range</w:t>
            </w:r>
          </w:p>
        </w:tc>
        <w:tc>
          <w:tcPr>
            <w:tcW w:w="2776" w:type="dxa"/>
          </w:tcPr>
          <w:p w:rsidR="00B86EB1" w:rsidRDefault="00B86EB1" w:rsidP="00945D70">
            <w:pPr>
              <w:rPr>
                <w:rFonts w:eastAsiaTheme="minorEastAsia"/>
              </w:rPr>
            </w:pPr>
          </w:p>
          <w:p w:rsidR="00B86EB1" w:rsidRDefault="00B86EB1" w:rsidP="00945D70">
            <w:pPr>
              <w:rPr>
                <w:rFonts w:eastAsiaTheme="minorEastAsia"/>
              </w:rPr>
            </w:pPr>
          </w:p>
          <w:p w:rsidR="00B86EB1" w:rsidRPr="00883A70" w:rsidRDefault="00B86EB1" w:rsidP="00945D70">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945D70">
            <w:pPr>
              <w:rPr>
                <w:noProof/>
                <w:sz w:val="24"/>
                <w:szCs w:val="24"/>
              </w:rPr>
            </w:pPr>
            <w:r>
              <w:rPr>
                <w:noProof/>
                <w:sz w:val="24"/>
                <w:szCs w:val="24"/>
              </w:rPr>
              <w:drawing>
                <wp:inline distT="0" distB="0" distL="0" distR="0" wp14:anchorId="29ECC38C" wp14:editId="7B16A2DB">
                  <wp:extent cx="2952750" cy="2952750"/>
                  <wp:effectExtent l="0" t="0" r="0" b="0"/>
                  <wp:docPr id="342" name="Picture 342" descr="C:\Documents and Settings\cnadeau\My Documents\Work\Masked Bobwhite\Graphs\Suitability Functions\Dave Ellis\GC1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GC1 Ellis.em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GC2</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Cover from the side measured as the average amount of distance until complete visual obstruction on a given home range.</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-2.5x</m:t>
                        </m:r>
                      </m:sup>
                    </m:sSup>
                  </m:num>
                  <m:den>
                    <m:r>
                      <w:rPr>
                        <w:rFonts w:ascii="Cambria Math" w:eastAsiaTheme="minorEastAsia" w:hAnsi="Cambria Math"/>
                        <w:sz w:val="24"/>
                        <w:szCs w:val="24"/>
                      </w:rPr>
                      <m:t>0.1345</m:t>
                    </m:r>
                  </m:den>
                </m:f>
              </m:oMath>
            </m:oMathPara>
          </w:p>
        </w:tc>
        <w:tc>
          <w:tcPr>
            <w:tcW w:w="4874" w:type="dxa"/>
          </w:tcPr>
          <w:p w:rsidR="00B86EB1" w:rsidRDefault="00B86EB1" w:rsidP="00945D70">
            <w:pPr>
              <w:rPr>
                <w:noProof/>
                <w:sz w:val="24"/>
                <w:szCs w:val="24"/>
              </w:rPr>
            </w:pPr>
            <w:r>
              <w:rPr>
                <w:noProof/>
                <w:sz w:val="24"/>
                <w:szCs w:val="24"/>
              </w:rPr>
              <w:drawing>
                <wp:inline distT="0" distB="0" distL="0" distR="0" wp14:anchorId="4BE5D71D" wp14:editId="4B7A5564">
                  <wp:extent cx="2952750" cy="2952750"/>
                  <wp:effectExtent l="0" t="0" r="0" b="0"/>
                  <wp:docPr id="343" name="Picture 343" descr="C:\Documents and Settings\cnadeau\My Documents\Work\Masked Bobwhite\Graphs\Suitability Functions\Dave Ellis\GC2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Suitability Functions\Dave Ellis\GC2 Ellis.em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GC3</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basal area measured as the average area occupied by stems of grass on a given home range.</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B730BD"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945D70">
            <w:pPr>
              <w:rPr>
                <w:rFonts w:eastAsiaTheme="minorEastAsia"/>
                <w:sz w:val="24"/>
                <w:szCs w:val="24"/>
              </w:rPr>
            </w:pPr>
            <w:r>
              <w:rPr>
                <w:rFonts w:eastAsiaTheme="minorEastAsia"/>
                <w:sz w:val="24"/>
                <w:szCs w:val="24"/>
              </w:rPr>
              <w:t xml:space="preserve">(B(5,20) is the Beta function evaluated at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945D70">
            <w:pPr>
              <w:rPr>
                <w:noProof/>
                <w:sz w:val="24"/>
                <w:szCs w:val="24"/>
              </w:rPr>
            </w:pPr>
            <w:r>
              <w:rPr>
                <w:noProof/>
                <w:sz w:val="24"/>
                <w:szCs w:val="24"/>
              </w:rPr>
              <w:drawing>
                <wp:inline distT="0" distB="0" distL="0" distR="0" wp14:anchorId="075FF9FC" wp14:editId="0805F1B9">
                  <wp:extent cx="2952750" cy="2952750"/>
                  <wp:effectExtent l="0" t="0" r="0" b="0"/>
                  <wp:docPr id="344" name="Picture 344" descr="C:\Documents and Settings\cnadeau\My Documents\Work\Masked Bobwhite\Graphs\Suitability Functions\Dave Ellis\GC3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C3 Ellis.em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TC</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Total Cover measured as the average total canopy cover of all vegetation (and brush piles) on a given home range.  Suitability of total cover differs in winter and summer.</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Default="00B86EB1" w:rsidP="00945D70">
            <w:pPr>
              <w:rPr>
                <w:rFonts w:eastAsiaTheme="minorEastAsia"/>
                <w:sz w:val="24"/>
                <w:szCs w:val="24"/>
              </w:rPr>
            </w:pPr>
            <w:r>
              <w:rPr>
                <w:rFonts w:eastAsiaTheme="minorEastAsia"/>
                <w:sz w:val="24"/>
                <w:szCs w:val="24"/>
              </w:rPr>
              <w:t>Winter:</w:t>
            </w:r>
          </w:p>
          <w:p w:rsidR="00B86EB1" w:rsidRDefault="00B86EB1" w:rsidP="00945D70">
            <w:pPr>
              <w:rPr>
                <w:rFonts w:eastAsiaTheme="minorEastAsia"/>
                <w:sz w:val="24"/>
                <w:szCs w:val="24"/>
              </w:rPr>
            </w:pPr>
          </w:p>
          <w:p w:rsidR="00B86EB1"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m:t>
                        </m:r>
                      </m:sup>
                    </m:sSup>
                  </m:num>
                  <m:den>
                    <m:r>
                      <w:rPr>
                        <w:rFonts w:ascii="Cambria Math" w:eastAsiaTheme="minorEastAsia" w:hAnsi="Cambria Math"/>
                        <w:sz w:val="24"/>
                        <w:szCs w:val="24"/>
                      </w:rPr>
                      <m:t>B(3,7)</m:t>
                    </m:r>
                  </m:den>
                </m:f>
              </m:oMath>
            </m:oMathPara>
          </w:p>
          <w:p w:rsidR="00B86EB1" w:rsidRDefault="00B86EB1" w:rsidP="00945D70">
            <w:pPr>
              <w:rPr>
                <w:rFonts w:eastAsiaTheme="minorEastAsia"/>
                <w:sz w:val="24"/>
                <w:szCs w:val="24"/>
              </w:rPr>
            </w:pPr>
            <w:r>
              <w:rPr>
                <w:rFonts w:eastAsiaTheme="minorEastAsia"/>
                <w:sz w:val="24"/>
                <w:szCs w:val="24"/>
              </w:rPr>
              <w:t xml:space="preserve">(B(3,7)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945D70">
            <w:pPr>
              <w:rPr>
                <w:noProof/>
                <w:sz w:val="24"/>
                <w:szCs w:val="24"/>
              </w:rPr>
            </w:pPr>
            <w:r>
              <w:rPr>
                <w:noProof/>
                <w:sz w:val="24"/>
                <w:szCs w:val="24"/>
              </w:rPr>
              <w:drawing>
                <wp:inline distT="0" distB="0" distL="0" distR="0" wp14:anchorId="69BEC9F6" wp14:editId="5756E39E">
                  <wp:extent cx="2952750" cy="2952750"/>
                  <wp:effectExtent l="0" t="0" r="0" b="0"/>
                  <wp:docPr id="345" name="Picture 345" descr="C:\Documents and Settings\cnadeau\My Documents\Work\Masked Bobwhite\Graphs\Suitability Functions\Dave Ellis\W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Suitability Functions\Dave Ellis\WTC Ellis.em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Default="00B86EB1" w:rsidP="00945D70">
            <w:pPr>
              <w:rPr>
                <w:rFonts w:eastAsiaTheme="minorEastAsia"/>
                <w:sz w:val="24"/>
                <w:szCs w:val="24"/>
              </w:rPr>
            </w:pPr>
            <w:r>
              <w:rPr>
                <w:rFonts w:eastAsiaTheme="minorEastAsia"/>
                <w:sz w:val="24"/>
                <w:szCs w:val="24"/>
              </w:rPr>
              <w:t>Summer:</w:t>
            </w:r>
          </w:p>
          <w:p w:rsidR="00B86EB1" w:rsidRPr="0080778C"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m:t>
                        </m:r>
                      </m:sup>
                    </m:sSup>
                  </m:num>
                  <m:den>
                    <m:r>
                      <w:rPr>
                        <w:rFonts w:ascii="Cambria Math" w:eastAsiaTheme="minorEastAsia" w:hAnsi="Cambria Math"/>
                        <w:sz w:val="24"/>
                        <w:szCs w:val="24"/>
                      </w:rPr>
                      <m:t>B(4,4)</m:t>
                    </m:r>
                  </m:den>
                </m:f>
              </m:oMath>
            </m:oMathPara>
          </w:p>
          <w:p w:rsidR="00B86EB1" w:rsidRDefault="00B86EB1" w:rsidP="00945D70">
            <w:pPr>
              <w:rPr>
                <w:rFonts w:eastAsiaTheme="minorEastAsia"/>
                <w:sz w:val="24"/>
                <w:szCs w:val="24"/>
              </w:rPr>
            </w:pPr>
            <w:r>
              <w:rPr>
                <w:rFonts w:eastAsiaTheme="minorEastAsia"/>
                <w:sz w:val="24"/>
                <w:szCs w:val="24"/>
              </w:rPr>
              <w:t xml:space="preserve">(B(4,4)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945D70">
            <w:pPr>
              <w:rPr>
                <w:noProof/>
                <w:sz w:val="24"/>
                <w:szCs w:val="24"/>
              </w:rPr>
            </w:pPr>
            <w:r>
              <w:rPr>
                <w:noProof/>
                <w:sz w:val="24"/>
                <w:szCs w:val="24"/>
              </w:rPr>
              <w:drawing>
                <wp:inline distT="0" distB="0" distL="0" distR="0" wp14:anchorId="27FF2D44" wp14:editId="0378547C">
                  <wp:extent cx="2952750" cy="2952750"/>
                  <wp:effectExtent l="0" t="0" r="0" b="0"/>
                  <wp:docPr id="346" name="Picture 346" descr="C:\Documents and Settings\cnadeau\My Documents\Work\Masked Bobwhite\Graphs\Suitability Functions\Dave Ellis\S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Dave Ellis\STC Ellis.em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4F0A9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Pr="006F7566" w:rsidRDefault="00B86EB1" w:rsidP="00B86EB1">
      <w:pPr>
        <w:rPr>
          <w:rFonts w:eastAsiaTheme="minorEastAsia"/>
          <w:sz w:val="24"/>
          <w:szCs w:val="24"/>
        </w:rPr>
      </w:pPr>
      <m:oMathPara>
        <m:oMath>
          <m:r>
            <w:rPr>
              <w:rFonts w:ascii="Cambria Math" w:eastAsiaTheme="minorEastAsia" w:hAnsi="Cambria Math"/>
              <w:sz w:val="24"/>
              <w:szCs w:val="24"/>
            </w:rPr>
            <m:t>SD=</m:t>
          </m:r>
          <m:f>
            <m:fPr>
              <m:ctrlPr>
                <w:rPr>
                  <w:rFonts w:ascii="Cambria Math" w:eastAsiaTheme="minorEastAsia" w:hAnsi="Cambria Math"/>
                  <w:i/>
                  <w:sz w:val="24"/>
                  <w:szCs w:val="24"/>
                </w:rPr>
              </m:ctrlPr>
            </m:fPr>
            <m:num>
              <m:r>
                <w:rPr>
                  <w:rFonts w:ascii="Cambria Math" w:eastAsiaTheme="minorEastAsia" w:hAnsi="Cambria Math"/>
                  <w:sz w:val="24"/>
                  <w:szCs w:val="24"/>
                </w:rPr>
                <m:t>FD+GD+ShD</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CD2E86" w:rsidRDefault="00B86EB1" w:rsidP="00B86EB1">
      <w:pPr>
        <w:rPr>
          <w:rFonts w:eastAsiaTheme="minorEastAsia"/>
          <w:sz w:val="24"/>
          <w:szCs w:val="24"/>
        </w:rPr>
      </w:pPr>
      <m:oMathPara>
        <m:oMath>
          <m:r>
            <w:rPr>
              <w:rFonts w:ascii="Cambria Math" w:eastAsiaTheme="minorEastAsia" w:hAnsi="Cambria Math"/>
              <w:sz w:val="24"/>
              <w:szCs w:val="24"/>
            </w:rPr>
            <m:t>GC=</m:t>
          </m:r>
          <m:f>
            <m:fPr>
              <m:ctrlPr>
                <w:rPr>
                  <w:rFonts w:ascii="Cambria Math" w:eastAsiaTheme="minorEastAsia" w:hAnsi="Cambria Math"/>
                  <w:i/>
                  <w:sz w:val="24"/>
                  <w:szCs w:val="24"/>
                </w:rPr>
              </m:ctrlPr>
            </m:fPr>
            <m:num>
              <m:r>
                <w:rPr>
                  <w:rFonts w:ascii="Cambria Math" w:eastAsiaTheme="minorEastAsia" w:hAnsi="Cambria Math"/>
                  <w:sz w:val="24"/>
                  <w:szCs w:val="24"/>
                </w:rPr>
                <m:t>GC1+GC2+GC3</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8907E2" w:rsidRDefault="00B86EB1" w:rsidP="00B86EB1">
      <w:pPr>
        <w:rPr>
          <w:rFonts w:eastAsiaTheme="minorEastAsia"/>
          <w:sz w:val="24"/>
          <w:szCs w:val="24"/>
        </w:rPr>
      </w:pPr>
      <m:oMathPara>
        <m:oMath>
          <m:r>
            <w:rPr>
              <w:rFonts w:ascii="Cambria Math" w:eastAsiaTheme="minorEastAsia" w:hAnsi="Cambria Math"/>
              <w:sz w:val="24"/>
              <w:szCs w:val="24"/>
            </w:rPr>
            <m:t>TC=</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GC*SC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Food= SD</m:t>
          </m:r>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Predator Protection=</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FH+GH+SH+TC+TrC</m:t>
                          </m:r>
                        </m:num>
                        <m:den>
                          <m:r>
                            <w:rPr>
                              <w:rFonts w:ascii="Cambria Math" w:eastAsiaTheme="minorEastAsia" w:hAnsi="Cambria Math"/>
                              <w:sz w:val="24"/>
                              <w:szCs w:val="24"/>
                            </w:rPr>
                            <m:t>5</m:t>
                          </m:r>
                        </m:den>
                      </m:f>
                    </m:e>
                  </m:d>
                  <m:r>
                    <w:rPr>
                      <w:rFonts w:ascii="Cambria Math" w:eastAsiaTheme="minorEastAsia" w:hAnsi="Cambria Math"/>
                      <w:sz w:val="24"/>
                      <w:szCs w:val="24"/>
                    </w:rPr>
                    <m:t>*SD</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 or Predator Protection</m:t>
          </m:r>
        </m:oMath>
      </m:oMathPara>
    </w:p>
    <w:p w:rsidR="00B86EB1" w:rsidRPr="00613859" w:rsidRDefault="00B86EB1" w:rsidP="00B86EB1">
      <w:pPr>
        <w:rPr>
          <w:rFonts w:eastAsiaTheme="minorEastAsia"/>
          <w:sz w:val="24"/>
          <w:szCs w:val="24"/>
        </w:rPr>
      </w:pPr>
    </w:p>
    <w:p w:rsidR="00B86EB1" w:rsidRDefault="00B86EB1" w:rsidP="00091D42">
      <w:pPr>
        <w:ind w:left="720" w:hanging="720"/>
        <w:rPr>
          <w:sz w:val="28"/>
          <w:szCs w:val="28"/>
          <w:u w:val="single"/>
        </w:rPr>
        <w:sectPr w:rsidR="00B86EB1" w:rsidSect="00CD2ACD">
          <w:pgSz w:w="12240" w:h="15840"/>
          <w:pgMar w:top="720" w:right="720" w:bottom="720" w:left="720" w:header="720" w:footer="720" w:gutter="0"/>
          <w:cols w:space="720"/>
          <w:docGrid w:linePitch="360"/>
        </w:sectPr>
      </w:pPr>
    </w:p>
    <w:p w:rsidR="00B86EB1" w:rsidRDefault="00B86EB1" w:rsidP="00B86EB1">
      <w:pPr>
        <w:rPr>
          <w:b/>
          <w:sz w:val="28"/>
          <w:szCs w:val="28"/>
        </w:rPr>
      </w:pPr>
      <w:r w:rsidRPr="00732A67">
        <w:rPr>
          <w:b/>
          <w:sz w:val="28"/>
          <w:szCs w:val="28"/>
        </w:rPr>
        <w:lastRenderedPageBreak/>
        <w:t xml:space="preserve">Habitat Suitability Index Model:  </w:t>
      </w:r>
      <w:r>
        <w:rPr>
          <w:b/>
          <w:sz w:val="28"/>
          <w:szCs w:val="28"/>
        </w:rPr>
        <w:t>John Goodwin</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both Arizona, specifically Buenos Aires National Wildlife Refuge, and northern Mexico.   The habitat needs of masked bobwhites in Mexico and Arizona may differ for certain variables and this difference is reflected in the model below.</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7"/>
        </w:numPr>
        <w:spacing w:line="480" w:lineRule="auto"/>
      </w:pPr>
      <w:r>
        <w:t xml:space="preserve">Reproduction.  Adequate reproduction is essential to the recovery of the masked bobwhite.  Reproduction of masked bobwhite in the wild must be successful enough to withstand substantial predation pressure.  It is unclear whether reproductive success is currently limited by genetic weakness, poor habitat, or behavioral issues.  This model is intended to address habitat conditions but it is recommended that all three of these potential problems are investigated.  If available habitat provides adequate food, cover, and thermal refuge (described below) then the reproductive habitat needs of masked bobwhite are assumed to be met. </w:t>
      </w:r>
    </w:p>
    <w:p w:rsidR="00B86EB1" w:rsidRDefault="00B86EB1" w:rsidP="00B86EB1">
      <w:pPr>
        <w:pStyle w:val="ListParagraph"/>
        <w:spacing w:line="480" w:lineRule="auto"/>
      </w:pPr>
    </w:p>
    <w:p w:rsidR="00B86EB1" w:rsidRDefault="00B86EB1" w:rsidP="00B86EB1">
      <w:pPr>
        <w:pStyle w:val="ListParagraph"/>
        <w:numPr>
          <w:ilvl w:val="0"/>
          <w:numId w:val="7"/>
        </w:numPr>
        <w:spacing w:line="480" w:lineRule="auto"/>
      </w:pPr>
      <w:r>
        <w:t xml:space="preserve">Food.  Forb diversity is an important source of food for masked bobwhites.  High </w:t>
      </w:r>
      <w:proofErr w:type="spellStart"/>
      <w:r>
        <w:t>forb</w:t>
      </w:r>
      <w:proofErr w:type="spellEnd"/>
      <w:r>
        <w:t xml:space="preserve"> diversity helps ensure habitat continuity by providing food during a larger portion of the year and during natural fluctuations in climate between years.  A minimum of 10 to 15 species in reasonable abundance is necessary for adequate food while more is better.  Grass diversity can also be an important source of food.  Grass should be a mix of both perennials and annuals but perennials are more important.  Large monocultures of any species are generally detrimental.  Similar to forb diversity, a minimum of 10 to 15 grass species should be found in reasonable abundance across a given home range.  In Mexico, higher forb diversity can make up for lower numbers of perennial grasses.</w:t>
      </w:r>
    </w:p>
    <w:p w:rsidR="00B86EB1" w:rsidRDefault="00B86EB1" w:rsidP="00B86EB1">
      <w:pPr>
        <w:spacing w:line="480" w:lineRule="auto"/>
        <w:rPr>
          <w:u w:val="single"/>
        </w:rPr>
      </w:pPr>
    </w:p>
    <w:p w:rsidR="00B86EB1" w:rsidRPr="00125540" w:rsidRDefault="00B86EB1" w:rsidP="00B86EB1">
      <w:pPr>
        <w:pStyle w:val="ListParagraph"/>
        <w:numPr>
          <w:ilvl w:val="0"/>
          <w:numId w:val="7"/>
        </w:numPr>
        <w:spacing w:line="480" w:lineRule="auto"/>
        <w:rPr>
          <w:u w:val="single"/>
        </w:rPr>
      </w:pPr>
      <w:r>
        <w:lastRenderedPageBreak/>
        <w:t xml:space="preserve">Cover.  Forb diversity is important for providing adequate cover and habitat continuity as described above.  Forb cover is an important component of masked bobwhite habitat.  Optimal values of forb cover are lower in Arizona than Mexico.  In Arizona 20 to 30 percent of the ground should be covered by forb canopy whereas in Mexico 30 and 40 percent of the ground should be covered by forb canopy.  Forb cover should be composed of an adequate number of species as described for forb diversity.  There is no optimal height for </w:t>
      </w:r>
      <w:proofErr w:type="gramStart"/>
      <w:r>
        <w:t>forbs,</w:t>
      </w:r>
      <w:proofErr w:type="gramEnd"/>
      <w:r>
        <w:t xml:space="preserve"> rather, forbs should have high structural diversity.  High structural diversity is likely to be achieved if there are an adequate number of forb species present.  Grass cover is an important substrate for nesting and loafing.  Grass canopy cover is optimal between 20 and 30 percent.  Grass diversity is important for maintaining adequate grass cover during dry years.  Similar to forbs, grass should have high structural diversity.  Large monocultures of any grass species are detrimental to masked bobwhite habitat.  Shrub cover is also an important cover component and should be between 10 and 15 percent canopy cover.  Additionally, shrub cover should be distributed in clumps across the landscape so that shrub patches are no more than 100 yards apart.  Shrub height can vary quite a bit but should be above 3 or 4 feet.  Brush piles can substitute for shrubs when shrubs are not available on the landscape or if there is inadequate shrub cover.  Arroyos can also be valuable as movement corridors and tree cover can provide some level of cover as well.  Bare ground is important for movement; 15 - 20 percent bare ground should be present in optimal habitat in Arizona and 30 - 40 percent bare ground should be present in optimal habitat in Mexico.  The distribution of each cover component should be such that each component is available within approximately 100 yards.  </w:t>
      </w:r>
    </w:p>
    <w:p w:rsidR="00B86EB1" w:rsidRPr="00125540" w:rsidRDefault="00B86EB1" w:rsidP="00B86EB1">
      <w:pPr>
        <w:pStyle w:val="ListParagraph"/>
        <w:rPr>
          <w:u w:val="single"/>
        </w:rPr>
      </w:pPr>
    </w:p>
    <w:p w:rsidR="00B86EB1" w:rsidRPr="00125540" w:rsidRDefault="00B86EB1" w:rsidP="00B86EB1">
      <w:pPr>
        <w:pStyle w:val="ListParagraph"/>
        <w:spacing w:line="480" w:lineRule="auto"/>
        <w:rPr>
          <w:u w:val="single"/>
        </w:rPr>
      </w:pPr>
    </w:p>
    <w:p w:rsidR="00B86EB1" w:rsidRPr="00125540" w:rsidRDefault="00B86EB1" w:rsidP="00B86EB1">
      <w:pPr>
        <w:pStyle w:val="ListParagraph"/>
        <w:numPr>
          <w:ilvl w:val="0"/>
          <w:numId w:val="7"/>
        </w:numPr>
        <w:spacing w:line="480" w:lineRule="auto"/>
        <w:rPr>
          <w:u w:val="single"/>
        </w:rPr>
        <w:sectPr w:rsidR="00B86EB1" w:rsidRPr="00125540">
          <w:pgSz w:w="12240" w:h="15840"/>
          <w:pgMar w:top="1440" w:right="1440" w:bottom="1440" w:left="1440" w:header="720" w:footer="720" w:gutter="0"/>
          <w:cols w:space="720"/>
          <w:docGrid w:linePitch="360"/>
        </w:sectPr>
      </w:pPr>
      <w:r>
        <w:t xml:space="preserve">Thermal Refuge.   Forb diversity and cover are both important for thermal regulation.  Evapotranspiration from forbs can create a cooler microclimate under the forb canopy and </w:t>
      </w:r>
      <w:r>
        <w:lastRenderedPageBreak/>
        <w:t>provide respite from high ambient temperatures.  Forb diversity improves habitat continuity between and within years because high species diversity will result in a higher likelihood of having forb species which can tolerate a wide range of climactic conditions.  Tree cover is also important for temperature and humidity regulation by providing shaded perches with greater airflow than is found on the ground.</w:t>
      </w: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62688" behindDoc="0" locked="0" layoutInCell="1" allowOverlap="1" wp14:anchorId="2FBD251A" wp14:editId="06451E4E">
                <wp:simplePos x="0" y="0"/>
                <wp:positionH relativeFrom="column">
                  <wp:posOffset>1276350</wp:posOffset>
                </wp:positionH>
                <wp:positionV relativeFrom="paragraph">
                  <wp:posOffset>262890</wp:posOffset>
                </wp:positionV>
                <wp:extent cx="1114425" cy="285750"/>
                <wp:effectExtent l="0" t="0" r="28575" b="1905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00.5pt;margin-top:20.7pt;width:87.75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">
                <v:textbox>
                  <w:txbxContent>
                    <w:p w:rsidR="00B86EB1" w:rsidRDefault="00B86EB1"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u w:val="single"/>
        </w:rPr>
        <mc:AlternateContent>
          <mc:Choice Requires="wps">
            <w:drawing>
              <wp:anchor distT="0" distB="0" distL="114300" distR="114300" simplePos="0" relativeHeight="251783168" behindDoc="0" locked="0" layoutInCell="1" allowOverlap="1" wp14:anchorId="24A8513B" wp14:editId="6841156E">
                <wp:simplePos x="0" y="0"/>
                <wp:positionH relativeFrom="column">
                  <wp:posOffset>2390775</wp:posOffset>
                </wp:positionH>
                <wp:positionV relativeFrom="paragraph">
                  <wp:posOffset>65405</wp:posOffset>
                </wp:positionV>
                <wp:extent cx="2619375" cy="2428875"/>
                <wp:effectExtent l="0" t="0" r="66675" b="47625"/>
                <wp:wrapNone/>
                <wp:docPr id="489" name="Straight Arrow Connector 489"/>
                <wp:cNvGraphicFramePr/>
                <a:graphic xmlns:a="http://schemas.openxmlformats.org/drawingml/2006/main">
                  <a:graphicData uri="http://schemas.microsoft.com/office/word/2010/wordprocessingShape">
                    <wps:wsp>
                      <wps:cNvCnPr/>
                      <wps:spPr>
                        <a:xfrm>
                          <a:off x="0" y="0"/>
                          <a:ext cx="2619375" cy="2428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188.25pt;margin-top:5.15pt;width:206.25pt;height:19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2144" behindDoc="0" locked="0" layoutInCell="1" allowOverlap="1" wp14:anchorId="23E0045D" wp14:editId="641430BC">
                <wp:simplePos x="0" y="0"/>
                <wp:positionH relativeFrom="column">
                  <wp:posOffset>2390775</wp:posOffset>
                </wp:positionH>
                <wp:positionV relativeFrom="paragraph">
                  <wp:posOffset>65405</wp:posOffset>
                </wp:positionV>
                <wp:extent cx="2619375" cy="1609725"/>
                <wp:effectExtent l="0" t="0" r="47625" b="47625"/>
                <wp:wrapNone/>
                <wp:docPr id="490" name="Straight Arrow Connector 490"/>
                <wp:cNvGraphicFramePr/>
                <a:graphic xmlns:a="http://schemas.openxmlformats.org/drawingml/2006/main">
                  <a:graphicData uri="http://schemas.microsoft.com/office/word/2010/wordprocessingShape">
                    <wps:wsp>
                      <wps:cNvCnPr/>
                      <wps:spPr>
                        <a:xfrm>
                          <a:off x="0" y="0"/>
                          <a:ext cx="2619375"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0" o:spid="_x0000_s1026" type="#_x0000_t32" style="position:absolute;margin-left:188.25pt;margin-top:5.15pt;width:206.25pt;height:12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781120" behindDoc="0" locked="0" layoutInCell="1" allowOverlap="1" wp14:anchorId="759E8B0A" wp14:editId="5E48EA4E">
                <wp:simplePos x="0" y="0"/>
                <wp:positionH relativeFrom="column">
                  <wp:posOffset>2390775</wp:posOffset>
                </wp:positionH>
                <wp:positionV relativeFrom="paragraph">
                  <wp:posOffset>65405</wp:posOffset>
                </wp:positionV>
                <wp:extent cx="2619375" cy="866775"/>
                <wp:effectExtent l="0" t="0" r="85725" b="85725"/>
                <wp:wrapNone/>
                <wp:docPr id="491" name="Straight Arrow Connector 491"/>
                <wp:cNvGraphicFramePr/>
                <a:graphic xmlns:a="http://schemas.openxmlformats.org/drawingml/2006/main">
                  <a:graphicData uri="http://schemas.microsoft.com/office/word/2010/wordprocessingShape">
                    <wps:wsp>
                      <wps:cNvCnPr/>
                      <wps:spPr>
                        <a:xfrm>
                          <a:off x="0" y="0"/>
                          <a:ext cx="2619375" cy="866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188.25pt;margin-top:5.15pt;width:206.25pt;height:68.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85216" behindDoc="0" locked="0" layoutInCell="1" allowOverlap="1" wp14:anchorId="2E518CED" wp14:editId="09982ABB">
                <wp:simplePos x="0" y="0"/>
                <wp:positionH relativeFrom="column">
                  <wp:posOffset>2390775</wp:posOffset>
                </wp:positionH>
                <wp:positionV relativeFrom="paragraph">
                  <wp:posOffset>200025</wp:posOffset>
                </wp:positionV>
                <wp:extent cx="2619375" cy="409575"/>
                <wp:effectExtent l="0" t="0" r="85725" b="104775"/>
                <wp:wrapNone/>
                <wp:docPr id="492" name="Straight Arrow Connector 492"/>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88.25pt;margin-top:15.75pt;width:206.25pt;height:3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4192" behindDoc="0" locked="0" layoutInCell="1" allowOverlap="1" wp14:anchorId="2DABF81D" wp14:editId="395A4282">
                <wp:simplePos x="0" y="0"/>
                <wp:positionH relativeFrom="column">
                  <wp:posOffset>2390775</wp:posOffset>
                </wp:positionH>
                <wp:positionV relativeFrom="paragraph">
                  <wp:posOffset>200025</wp:posOffset>
                </wp:positionV>
                <wp:extent cx="2619375" cy="1152525"/>
                <wp:effectExtent l="0" t="0" r="85725" b="66675"/>
                <wp:wrapNone/>
                <wp:docPr id="493" name="Straight Arrow Connector 493"/>
                <wp:cNvGraphicFramePr/>
                <a:graphic xmlns:a="http://schemas.openxmlformats.org/drawingml/2006/main">
                  <a:graphicData uri="http://schemas.microsoft.com/office/word/2010/wordprocessingShape">
                    <wps:wsp>
                      <wps:cNvCnPr/>
                      <wps:spPr>
                        <a:xfrm>
                          <a:off x="0" y="0"/>
                          <a:ext cx="2619375" cy="1152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3" o:spid="_x0000_s1026" type="#_x0000_t32" style="position:absolute;margin-left:188.25pt;margin-top:15.75pt;width:206.25pt;height:9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763712" behindDoc="0" locked="0" layoutInCell="1" allowOverlap="1" wp14:anchorId="56B64420" wp14:editId="296063BB">
                <wp:simplePos x="0" y="0"/>
                <wp:positionH relativeFrom="column">
                  <wp:posOffset>1276350</wp:posOffset>
                </wp:positionH>
                <wp:positionV relativeFrom="paragraph">
                  <wp:posOffset>55245</wp:posOffset>
                </wp:positionV>
                <wp:extent cx="1114425" cy="285750"/>
                <wp:effectExtent l="0" t="0" r="28575" b="19050"/>
                <wp:wrapNone/>
                <wp:docPr id="4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94" o:spid="_x0000_s1076" type="#_x0000_t202" style="position:absolute;left:0;text-align:left;margin-left:100.5pt;margin-top:4.35pt;width:87.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">
                <v:textbox>
                  <w:txbxContent>
                    <w:p w:rsidR="00B86EB1" w:rsidRDefault="00B86EB1"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7264" behindDoc="0" locked="0" layoutInCell="1" allowOverlap="1" wp14:anchorId="71DECA2F" wp14:editId="0AFF5155">
                <wp:simplePos x="0" y="0"/>
                <wp:positionH relativeFrom="column">
                  <wp:posOffset>2390775</wp:posOffset>
                </wp:positionH>
                <wp:positionV relativeFrom="paragraph">
                  <wp:posOffset>286385</wp:posOffset>
                </wp:positionV>
                <wp:extent cx="2619375" cy="1562100"/>
                <wp:effectExtent l="0" t="0" r="66675" b="57150"/>
                <wp:wrapNone/>
                <wp:docPr id="495" name="Straight Arrow Connector 495"/>
                <wp:cNvGraphicFramePr/>
                <a:graphic xmlns:a="http://schemas.openxmlformats.org/drawingml/2006/main">
                  <a:graphicData uri="http://schemas.microsoft.com/office/word/2010/wordprocessingShape">
                    <wps:wsp>
                      <wps:cNvCnPr/>
                      <wps:spPr>
                        <a:xfrm>
                          <a:off x="0" y="0"/>
                          <a:ext cx="26193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5" o:spid="_x0000_s1026" type="#_x0000_t32" style="position:absolute;margin-left:188.25pt;margin-top:22.55pt;width:206.25pt;height:12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6240" behindDoc="0" locked="0" layoutInCell="1" allowOverlap="1" wp14:anchorId="7FDFDEDA" wp14:editId="4A753B25">
                <wp:simplePos x="0" y="0"/>
                <wp:positionH relativeFrom="column">
                  <wp:posOffset>2390775</wp:posOffset>
                </wp:positionH>
                <wp:positionV relativeFrom="paragraph">
                  <wp:posOffset>286385</wp:posOffset>
                </wp:positionV>
                <wp:extent cx="2619375" cy="742950"/>
                <wp:effectExtent l="0" t="0" r="66675" b="76200"/>
                <wp:wrapNone/>
                <wp:docPr id="496" name="Straight Arrow Connector 496"/>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88.25pt;margin-top:22.55pt;width:206.25pt;height: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778048" behindDoc="0" locked="0" layoutInCell="1" allowOverlap="1" wp14:anchorId="0E6ACE4A" wp14:editId="3278AA2D">
                <wp:simplePos x="0" y="0"/>
                <wp:positionH relativeFrom="column">
                  <wp:posOffset>1276350</wp:posOffset>
                </wp:positionH>
                <wp:positionV relativeFrom="paragraph">
                  <wp:posOffset>160655</wp:posOffset>
                </wp:positionV>
                <wp:extent cx="1114425" cy="285750"/>
                <wp:effectExtent l="0" t="0" r="28575" b="1905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00.5pt;margin-top:12.65pt;width:87.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">
                <v:textbox>
                  <w:txbxContent>
                    <w:p w:rsidR="00B86EB1" w:rsidRDefault="00B86EB1" w:rsidP="00B86EB1">
                      <w:r>
                        <w:t>Tree Cover</w:t>
                      </w:r>
                    </w:p>
                  </w:txbxContent>
                </v:textbox>
              </v:shape>
            </w:pict>
          </mc:Fallback>
        </mc:AlternateContent>
      </w:r>
      <w:r>
        <w:rPr>
          <w:noProof/>
          <w:u w:val="single"/>
        </w:rPr>
        <mc:AlternateContent>
          <mc:Choice Requires="wps">
            <w:drawing>
              <wp:anchor distT="0" distB="0" distL="114300" distR="114300" simplePos="0" relativeHeight="251776000" behindDoc="0" locked="0" layoutInCell="1" allowOverlap="1" wp14:anchorId="5A254A27" wp14:editId="639A90C9">
                <wp:simplePos x="0" y="0"/>
                <wp:positionH relativeFrom="column">
                  <wp:posOffset>6124575</wp:posOffset>
                </wp:positionH>
                <wp:positionV relativeFrom="paragraph">
                  <wp:posOffset>286385</wp:posOffset>
                </wp:positionV>
                <wp:extent cx="866775" cy="742950"/>
                <wp:effectExtent l="0" t="0" r="66675" b="57150"/>
                <wp:wrapNone/>
                <wp:docPr id="498" name="Straight Arrow Connector 498"/>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98" o:spid="_x0000_s1026" type="#_x0000_t32" style="position:absolute;margin-left:482.25pt;margin-top:22.55pt;width:68.25pt;height:5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vEir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68832" behindDoc="0" locked="0" layoutInCell="1" allowOverlap="1" wp14:anchorId="3BB147F6" wp14:editId="1B227326">
                <wp:simplePos x="0" y="0"/>
                <wp:positionH relativeFrom="column">
                  <wp:posOffset>5010150</wp:posOffset>
                </wp:positionH>
                <wp:positionV relativeFrom="paragraph">
                  <wp:posOffset>141605</wp:posOffset>
                </wp:positionV>
                <wp:extent cx="1114425" cy="285750"/>
                <wp:effectExtent l="0" t="0" r="28575" b="1905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94.5pt;margin-top:11.15pt;width:87.7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">
                <v:textbox>
                  <w:txbxContent>
                    <w:p w:rsidR="00B86EB1" w:rsidRDefault="00B86EB1"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73952" behindDoc="0" locked="0" layoutInCell="1" allowOverlap="1" wp14:anchorId="13A836EC" wp14:editId="374FC577">
                <wp:simplePos x="0" y="0"/>
                <wp:positionH relativeFrom="column">
                  <wp:posOffset>1495425</wp:posOffset>
                </wp:positionH>
                <wp:positionV relativeFrom="paragraph">
                  <wp:posOffset>247015</wp:posOffset>
                </wp:positionV>
                <wp:extent cx="895350" cy="285750"/>
                <wp:effectExtent l="0" t="0" r="19050" b="1905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17.75pt;margin-top:19.45pt;width:70.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PS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">
                <v:textbox>
                  <w:txbxContent>
                    <w:p w:rsidR="00B86EB1" w:rsidRDefault="00B86EB1"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9312" behindDoc="0" locked="0" layoutInCell="1" allowOverlap="1" wp14:anchorId="0A5735E2" wp14:editId="4EBAD5CC">
                <wp:simplePos x="0" y="0"/>
                <wp:positionH relativeFrom="column">
                  <wp:posOffset>2390775</wp:posOffset>
                </wp:positionH>
                <wp:positionV relativeFrom="paragraph">
                  <wp:posOffset>78105</wp:posOffset>
                </wp:positionV>
                <wp:extent cx="2619375" cy="1123950"/>
                <wp:effectExtent l="0" t="0" r="66675" b="76200"/>
                <wp:wrapNone/>
                <wp:docPr id="501" name="Straight Arrow Connector 501"/>
                <wp:cNvGraphicFramePr/>
                <a:graphic xmlns:a="http://schemas.openxmlformats.org/drawingml/2006/main">
                  <a:graphicData uri="http://schemas.microsoft.com/office/word/2010/wordprocessingShape">
                    <wps:wsp>
                      <wps:cNvCnPr/>
                      <wps:spPr>
                        <a:xfrm>
                          <a:off x="0" y="0"/>
                          <a:ext cx="2619375"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188.25pt;margin-top:6.15pt;width:206.25pt;height: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788288" behindDoc="0" locked="0" layoutInCell="1" allowOverlap="1" wp14:anchorId="70A8E3E0" wp14:editId="1A3AF061">
                <wp:simplePos x="0" y="0"/>
                <wp:positionH relativeFrom="column">
                  <wp:posOffset>2390775</wp:posOffset>
                </wp:positionH>
                <wp:positionV relativeFrom="paragraph">
                  <wp:posOffset>78105</wp:posOffset>
                </wp:positionV>
                <wp:extent cx="2619375" cy="304800"/>
                <wp:effectExtent l="0" t="0" r="85725" b="95250"/>
                <wp:wrapNone/>
                <wp:docPr id="502" name="Straight Arrow Connector 502"/>
                <wp:cNvGraphicFramePr/>
                <a:graphic xmlns:a="http://schemas.openxmlformats.org/drawingml/2006/main">
                  <a:graphicData uri="http://schemas.microsoft.com/office/word/2010/wordprocessingShape">
                    <wps:wsp>
                      <wps:cNvCnPr/>
                      <wps:spPr>
                        <a:xfrm>
                          <a:off x="0" y="0"/>
                          <a:ext cx="26193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2" o:spid="_x0000_s1026" type="#_x0000_t32" style="position:absolute;margin-left:188.25pt;margin-top:6.15pt;width:206.2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71904" behindDoc="0" locked="0" layoutInCell="1" allowOverlap="1" wp14:anchorId="62247135" wp14:editId="2B17F265">
                <wp:simplePos x="0" y="0"/>
                <wp:positionH relativeFrom="column">
                  <wp:posOffset>1495425</wp:posOffset>
                </wp:positionH>
                <wp:positionV relativeFrom="paragraph">
                  <wp:posOffset>295275</wp:posOffset>
                </wp:positionV>
                <wp:extent cx="895350" cy="285750"/>
                <wp:effectExtent l="0" t="0" r="19050" b="1905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17.75pt;margin-top:23.25pt;width:70.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ar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">
                <v:textbox>
                  <w:txbxContent>
                    <w:p w:rsidR="00B86EB1" w:rsidRDefault="00B86EB1"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2928" behindDoc="0" locked="0" layoutInCell="1" allowOverlap="1" wp14:anchorId="50BAD4FF" wp14:editId="2A8A1F58">
                <wp:simplePos x="0" y="0"/>
                <wp:positionH relativeFrom="column">
                  <wp:posOffset>6991350</wp:posOffset>
                </wp:positionH>
                <wp:positionV relativeFrom="paragraph">
                  <wp:posOffset>228600</wp:posOffset>
                </wp:positionV>
                <wp:extent cx="1114425" cy="285750"/>
                <wp:effectExtent l="0" t="0" r="28575" b="1905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550.5pt;margin-top:18pt;width:87.7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o4CBNiUCAABOBAAADgAAAAAAAAAAAAAAAAAuAgAAZHJzL2Uyb0Rv&#10;Yy54bWxQSwECLQAUAAYACAAAACEAEtwOOd8AAAALAQAADwAAAAAAAAAAAAAAAAB/BAAAZHJzL2Rv&#10;d25yZXYueG1sUEsFBgAAAAAEAAQA8wAAAIsFAAAAAA==&#10;">
                <v:textbox>
                  <w:txbxContent>
                    <w:p w:rsidR="00B86EB1" w:rsidRDefault="00B86EB1"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67808" behindDoc="0" locked="0" layoutInCell="1" allowOverlap="1" wp14:anchorId="0FE12B3E" wp14:editId="4C44ACCF">
                <wp:simplePos x="0" y="0"/>
                <wp:positionH relativeFrom="column">
                  <wp:posOffset>5010150</wp:posOffset>
                </wp:positionH>
                <wp:positionV relativeFrom="paragraph">
                  <wp:posOffset>211455</wp:posOffset>
                </wp:positionV>
                <wp:extent cx="1114425" cy="314325"/>
                <wp:effectExtent l="0" t="0" r="28575" b="2857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B86EB1" w:rsidRDefault="00B86EB1" w:rsidP="00B86EB1">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94.5pt;margin-top:16.65pt;width:87.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">
                <v:textbox>
                  <w:txbxContent>
                    <w:p w:rsidR="00B86EB1" w:rsidRDefault="00B86EB1" w:rsidP="00B86EB1">
                      <w:r>
                        <w:t>Cover</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1360" behindDoc="0" locked="0" layoutInCell="1" allowOverlap="1" wp14:anchorId="01A65F63" wp14:editId="66A618CD">
                <wp:simplePos x="0" y="0"/>
                <wp:positionH relativeFrom="column">
                  <wp:posOffset>2562225</wp:posOffset>
                </wp:positionH>
                <wp:positionV relativeFrom="paragraph">
                  <wp:posOffset>59690</wp:posOffset>
                </wp:positionV>
                <wp:extent cx="2447925" cy="618490"/>
                <wp:effectExtent l="0" t="57150" r="9525" b="29210"/>
                <wp:wrapNone/>
                <wp:docPr id="506" name="Straight Arrow Connector 506"/>
                <wp:cNvGraphicFramePr/>
                <a:graphic xmlns:a="http://schemas.openxmlformats.org/drawingml/2006/main">
                  <a:graphicData uri="http://schemas.microsoft.com/office/word/2010/wordprocessingShape">
                    <wps:wsp>
                      <wps:cNvCnPr/>
                      <wps:spPr>
                        <a:xfrm flipV="1">
                          <a:off x="0" y="0"/>
                          <a:ext cx="2447925" cy="618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6" o:spid="_x0000_s1026" type="#_x0000_t32" style="position:absolute;margin-left:201.75pt;margin-top:4.7pt;width:192.75pt;height:48.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5456" behindDoc="0" locked="0" layoutInCell="1" allowOverlap="1" wp14:anchorId="0D126763" wp14:editId="16150A06">
                <wp:simplePos x="0" y="0"/>
                <wp:positionH relativeFrom="column">
                  <wp:posOffset>2390775</wp:posOffset>
                </wp:positionH>
                <wp:positionV relativeFrom="paragraph">
                  <wp:posOffset>59690</wp:posOffset>
                </wp:positionV>
                <wp:extent cx="2619375" cy="2066290"/>
                <wp:effectExtent l="0" t="38100" r="47625" b="29210"/>
                <wp:wrapNone/>
                <wp:docPr id="507" name="Straight Arrow Connector 507"/>
                <wp:cNvGraphicFramePr/>
                <a:graphic xmlns:a="http://schemas.openxmlformats.org/drawingml/2006/main">
                  <a:graphicData uri="http://schemas.microsoft.com/office/word/2010/wordprocessingShape">
                    <wps:wsp>
                      <wps:cNvCnPr/>
                      <wps:spPr>
                        <a:xfrm flipV="1">
                          <a:off x="0" y="0"/>
                          <a:ext cx="2619375" cy="20662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7" o:spid="_x0000_s1026" type="#_x0000_t32" style="position:absolute;margin-left:188.25pt;margin-top:4.7pt;width:206.25pt;height:162.7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793408" behindDoc="0" locked="0" layoutInCell="1" allowOverlap="1" wp14:anchorId="402E3F7A" wp14:editId="4946071B">
                <wp:simplePos x="0" y="0"/>
                <wp:positionH relativeFrom="column">
                  <wp:posOffset>2390775</wp:posOffset>
                </wp:positionH>
                <wp:positionV relativeFrom="paragraph">
                  <wp:posOffset>59690</wp:posOffset>
                </wp:positionV>
                <wp:extent cx="2619375" cy="1657350"/>
                <wp:effectExtent l="0" t="38100" r="47625" b="19050"/>
                <wp:wrapNone/>
                <wp:docPr id="508" name="Straight Arrow Connector 508"/>
                <wp:cNvGraphicFramePr/>
                <a:graphic xmlns:a="http://schemas.openxmlformats.org/drawingml/2006/main">
                  <a:graphicData uri="http://schemas.microsoft.com/office/word/2010/wordprocessingShape">
                    <wps:wsp>
                      <wps:cNvCnPr/>
                      <wps:spPr>
                        <a:xfrm flipV="1">
                          <a:off x="0" y="0"/>
                          <a:ext cx="2619375" cy="165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188.25pt;margin-top:4.7pt;width:206.25pt;height:130.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792384" behindDoc="0" locked="0" layoutInCell="1" allowOverlap="1" wp14:anchorId="1E8B8435" wp14:editId="695BA038">
                <wp:simplePos x="0" y="0"/>
                <wp:positionH relativeFrom="column">
                  <wp:posOffset>2390775</wp:posOffset>
                </wp:positionH>
                <wp:positionV relativeFrom="paragraph">
                  <wp:posOffset>59690</wp:posOffset>
                </wp:positionV>
                <wp:extent cx="2619375" cy="1209040"/>
                <wp:effectExtent l="0" t="38100" r="66675" b="29210"/>
                <wp:wrapNone/>
                <wp:docPr id="509" name="Straight Arrow Connector 509"/>
                <wp:cNvGraphicFramePr/>
                <a:graphic xmlns:a="http://schemas.openxmlformats.org/drawingml/2006/main">
                  <a:graphicData uri="http://schemas.microsoft.com/office/word/2010/wordprocessingShape">
                    <wps:wsp>
                      <wps:cNvCnPr/>
                      <wps:spPr>
                        <a:xfrm flipV="1">
                          <a:off x="0" y="0"/>
                          <a:ext cx="2619375" cy="1209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9" o:spid="_x0000_s1026" type="#_x0000_t32" style="position:absolute;margin-left:188.25pt;margin-top:4.7pt;width:206.25pt;height:95.2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0336" behindDoc="0" locked="0" layoutInCell="1" allowOverlap="1" wp14:anchorId="7B1E82AB" wp14:editId="5C87E3C3">
                <wp:simplePos x="0" y="0"/>
                <wp:positionH relativeFrom="column">
                  <wp:posOffset>2390775</wp:posOffset>
                </wp:positionH>
                <wp:positionV relativeFrom="paragraph">
                  <wp:posOffset>59690</wp:posOffset>
                </wp:positionV>
                <wp:extent cx="2619375" cy="28575"/>
                <wp:effectExtent l="0" t="76200" r="9525" b="85725"/>
                <wp:wrapNone/>
                <wp:docPr id="510" name="Straight Arrow Connector 510"/>
                <wp:cNvGraphicFramePr/>
                <a:graphic xmlns:a="http://schemas.openxmlformats.org/drawingml/2006/main">
                  <a:graphicData uri="http://schemas.microsoft.com/office/word/2010/wordprocessingShape">
                    <wps:wsp>
                      <wps:cNvCnPr/>
                      <wps:spPr>
                        <a:xfrm flipV="1">
                          <a:off x="0" y="0"/>
                          <a:ext cx="2619375" cy="28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0" o:spid="_x0000_s1026" type="#_x0000_t32" style="position:absolute;margin-left:188.25pt;margin-top:4.7pt;width:206.25pt;height:2.2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0096" behindDoc="0" locked="0" layoutInCell="1" allowOverlap="1" wp14:anchorId="6439A39A" wp14:editId="12463D24">
                <wp:simplePos x="0" y="0"/>
                <wp:positionH relativeFrom="column">
                  <wp:posOffset>6124575</wp:posOffset>
                </wp:positionH>
                <wp:positionV relativeFrom="paragraph">
                  <wp:posOffset>59690</wp:posOffset>
                </wp:positionV>
                <wp:extent cx="866775" cy="819150"/>
                <wp:effectExtent l="0" t="38100" r="47625" b="19050"/>
                <wp:wrapNone/>
                <wp:docPr id="511" name="Straight Arrow Connector 511"/>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1" o:spid="_x0000_s1026" type="#_x0000_t32" style="position:absolute;margin-left:482.25pt;margin-top:4.7pt;width:68.25pt;height:64.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777024" behindDoc="0" locked="0" layoutInCell="1" allowOverlap="1" wp14:anchorId="2BA43AA9" wp14:editId="566B4228">
                <wp:simplePos x="0" y="0"/>
                <wp:positionH relativeFrom="column">
                  <wp:posOffset>6124575</wp:posOffset>
                </wp:positionH>
                <wp:positionV relativeFrom="paragraph">
                  <wp:posOffset>59690</wp:posOffset>
                </wp:positionV>
                <wp:extent cx="866775" cy="1"/>
                <wp:effectExtent l="0" t="76200" r="28575" b="114300"/>
                <wp:wrapNone/>
                <wp:docPr id="512" name="Straight Arrow Connector 512"/>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12" o:spid="_x0000_s1026" type="#_x0000_t32" style="position:absolute;margin-left:482.25pt;margin-top:4.7pt;width:68.25pt;height:0;flip: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kjWk&#10;j9gBAAD+AwAADgAAAAAAAAAAAAAAAAAuAgAAZHJzL2Uyb0RvYy54bWxQSwECLQAUAAYACAAAACEA&#10;BHIwV94AAAAIAQAADwAAAAAAAAAAAAAAAAAyBAAAZHJzL2Rvd25yZXYueG1sUEsFBgAAAAAEAAQA&#10;8wAAAD0FA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74976" behindDoc="0" locked="0" layoutInCell="1" allowOverlap="1" wp14:anchorId="6BD5CD6C" wp14:editId="0436A0B9">
                <wp:simplePos x="0" y="0"/>
                <wp:positionH relativeFrom="column">
                  <wp:posOffset>2390775</wp:posOffset>
                </wp:positionH>
                <wp:positionV relativeFrom="paragraph">
                  <wp:posOffset>67945</wp:posOffset>
                </wp:positionV>
                <wp:extent cx="171450" cy="628650"/>
                <wp:effectExtent l="0" t="0" r="19050" b="19050"/>
                <wp:wrapNone/>
                <wp:docPr id="513" name="Right Brace 513"/>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513" o:spid="_x0000_s1026" type="#_x0000_t88" style="position:absolute;margin-left:188.25pt;margin-top:5.35pt;width:13.5pt;height:49.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Q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Py4/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" adj="491" strokecolor="black [3213]"/>
            </w:pict>
          </mc:Fallback>
        </mc:AlternateContent>
      </w:r>
      <w:r w:rsidRPr="00696F84">
        <w:rPr>
          <w:noProof/>
          <w:u w:val="single"/>
        </w:rPr>
        <mc:AlternateContent>
          <mc:Choice Requires="wps">
            <w:drawing>
              <wp:anchor distT="0" distB="0" distL="114300" distR="114300" simplePos="0" relativeHeight="251770880" behindDoc="0" locked="0" layoutInCell="1" allowOverlap="1" wp14:anchorId="3EC08FAE" wp14:editId="7C54E212">
                <wp:simplePos x="0" y="0"/>
                <wp:positionH relativeFrom="column">
                  <wp:posOffset>1495425</wp:posOffset>
                </wp:positionH>
                <wp:positionV relativeFrom="paragraph">
                  <wp:posOffset>67945</wp:posOffset>
                </wp:positionV>
                <wp:extent cx="895350" cy="285750"/>
                <wp:effectExtent l="0" t="0" r="19050" b="1905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17.75pt;margin-top:5.35pt;width:70.5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ci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">
                <v:textbox>
                  <w:txbxContent>
                    <w:p w:rsidR="00B86EB1" w:rsidRDefault="00B86EB1"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4432" behindDoc="0" locked="0" layoutInCell="1" allowOverlap="1" wp14:anchorId="5F71C0E7" wp14:editId="2A023B35">
                <wp:simplePos x="0" y="0"/>
                <wp:positionH relativeFrom="column">
                  <wp:posOffset>2390775</wp:posOffset>
                </wp:positionH>
                <wp:positionV relativeFrom="paragraph">
                  <wp:posOffset>233045</wp:posOffset>
                </wp:positionV>
                <wp:extent cx="2619375" cy="1247775"/>
                <wp:effectExtent l="0" t="38100" r="66675" b="28575"/>
                <wp:wrapNone/>
                <wp:docPr id="515" name="Straight Arrow Connector 515"/>
                <wp:cNvGraphicFramePr/>
                <a:graphic xmlns:a="http://schemas.openxmlformats.org/drawingml/2006/main">
                  <a:graphicData uri="http://schemas.microsoft.com/office/word/2010/wordprocessingShape">
                    <wps:wsp>
                      <wps:cNvCnPr/>
                      <wps:spPr>
                        <a:xfrm flipV="1">
                          <a:off x="0" y="0"/>
                          <a:ext cx="261937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188.25pt;margin-top:18.35pt;width:206.25pt;height:98.2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769856" behindDoc="0" locked="0" layoutInCell="1" allowOverlap="1" wp14:anchorId="32A61933" wp14:editId="2921952B">
                <wp:simplePos x="0" y="0"/>
                <wp:positionH relativeFrom="column">
                  <wp:posOffset>1495425</wp:posOffset>
                </wp:positionH>
                <wp:positionV relativeFrom="paragraph">
                  <wp:posOffset>78740</wp:posOffset>
                </wp:positionV>
                <wp:extent cx="895350" cy="285750"/>
                <wp:effectExtent l="0" t="0" r="19050" b="1905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B86EB1" w:rsidRDefault="00B86EB1"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17.75pt;margin-top:6.2pt;width:70.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l+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">
                <v:textbox>
                  <w:txbxContent>
                    <w:p w:rsidR="00B86EB1" w:rsidRDefault="00B86EB1"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9072" behindDoc="0" locked="0" layoutInCell="1" allowOverlap="1" wp14:anchorId="08644BB8" wp14:editId="0AB9950F">
                <wp:simplePos x="0" y="0"/>
                <wp:positionH relativeFrom="column">
                  <wp:posOffset>5010150</wp:posOffset>
                </wp:positionH>
                <wp:positionV relativeFrom="paragraph">
                  <wp:posOffset>78740</wp:posOffset>
                </wp:positionV>
                <wp:extent cx="1114425" cy="285750"/>
                <wp:effectExtent l="0" t="0" r="28575"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94.5pt;margin-top:6.2pt;width:87.7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3bLCWSUCAABOBAAADgAAAAAAAAAAAAAAAAAuAgAAZHJzL2Uyb0Rv&#10;Yy54bWxQSwECLQAUAAYACAAAACEAuMJuBt8AAAAJAQAADwAAAAAAAAAAAAAAAAB/BAAAZHJzL2Rv&#10;d25yZXYueG1sUEsFBgAAAAAEAAQA8wAAAIsFAAAAAA==&#10;">
                <v:textbox>
                  <w:txbxContent>
                    <w:p w:rsidR="00B86EB1" w:rsidRDefault="00B86EB1"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6784" behindDoc="0" locked="0" layoutInCell="1" allowOverlap="1" wp14:anchorId="0C98114E" wp14:editId="40DCA14C">
                <wp:simplePos x="0" y="0"/>
                <wp:positionH relativeFrom="column">
                  <wp:posOffset>1276350</wp:posOffset>
                </wp:positionH>
                <wp:positionV relativeFrom="paragraph">
                  <wp:posOffset>174625</wp:posOffset>
                </wp:positionV>
                <wp:extent cx="1114425" cy="285750"/>
                <wp:effectExtent l="0" t="0" r="28575" b="1905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00.5pt;margin-top:13.75pt;width:87.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">
                <v:textbox>
                  <w:txbxContent>
                    <w:p w:rsidR="00B86EB1" w:rsidRDefault="00B86EB1" w:rsidP="00B86EB1">
                      <w:r>
                        <w:t>Shrub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5760" behindDoc="0" locked="0" layoutInCell="1" allowOverlap="1" wp14:anchorId="6B24B0C8" wp14:editId="799ED021">
                <wp:simplePos x="0" y="0"/>
                <wp:positionH relativeFrom="column">
                  <wp:posOffset>1276350</wp:posOffset>
                </wp:positionH>
                <wp:positionV relativeFrom="paragraph">
                  <wp:posOffset>280035</wp:posOffset>
                </wp:positionV>
                <wp:extent cx="1114425" cy="285750"/>
                <wp:effectExtent l="0" t="0" r="28575"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0.5pt;margin-top:22.05pt;width:87.7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">
                <v:textbox>
                  <w:txbxContent>
                    <w:p w:rsidR="00B86EB1" w:rsidRDefault="00B86EB1" w:rsidP="00B86EB1">
                      <w:r>
                        <w:t>Grass Height</w:t>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64736" behindDoc="0" locked="0" layoutInCell="1" allowOverlap="1" wp14:anchorId="5CA37C58" wp14:editId="06E62DA4">
                <wp:simplePos x="0" y="0"/>
                <wp:positionH relativeFrom="column">
                  <wp:posOffset>1276350</wp:posOffset>
                </wp:positionH>
                <wp:positionV relativeFrom="paragraph">
                  <wp:posOffset>375920</wp:posOffset>
                </wp:positionV>
                <wp:extent cx="1114425" cy="285750"/>
                <wp:effectExtent l="0" t="0" r="28575" b="1905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B86EB1" w:rsidRDefault="00B86EB1"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0.5pt;margin-top:29.6pt;width:87.75pt;height: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">
                <v:textbox>
                  <w:txbxContent>
                    <w:p w:rsidR="00B86EB1" w:rsidRDefault="00B86EB1" w:rsidP="00B86EB1">
                      <w:r>
                        <w:t>Forb Height</w:t>
                      </w:r>
                    </w:p>
                  </w:txbxContent>
                </v:textbox>
              </v:shape>
            </w:pict>
          </mc:Fallback>
        </mc:AlternateContent>
      </w:r>
    </w:p>
    <w:p w:rsidR="00B86EB1" w:rsidRDefault="00B86EB1" w:rsidP="00B86EB1">
      <w:pPr>
        <w:jc w:val="center"/>
        <w:sectPr w:rsidR="00B86EB1" w:rsidSect="00CD4D88">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945D70">
        <w:tc>
          <w:tcPr>
            <w:tcW w:w="1022" w:type="dxa"/>
          </w:tcPr>
          <w:p w:rsidR="00B86EB1" w:rsidRPr="00AA0A01" w:rsidRDefault="00B86EB1" w:rsidP="00945D70">
            <w:pPr>
              <w:jc w:val="center"/>
              <w:rPr>
                <w:sz w:val="24"/>
                <w:szCs w:val="24"/>
                <w:u w:val="single"/>
              </w:rPr>
            </w:pPr>
            <w:r w:rsidRPr="00AA0A01">
              <w:rPr>
                <w:sz w:val="24"/>
                <w:szCs w:val="24"/>
                <w:u w:val="single"/>
              </w:rPr>
              <w:t>Variable</w:t>
            </w:r>
          </w:p>
        </w:tc>
        <w:tc>
          <w:tcPr>
            <w:tcW w:w="2236" w:type="dxa"/>
          </w:tcPr>
          <w:p w:rsidR="00B86EB1" w:rsidRPr="00AA0A01" w:rsidRDefault="00B86EB1" w:rsidP="00945D70">
            <w:pPr>
              <w:rPr>
                <w:sz w:val="24"/>
                <w:szCs w:val="24"/>
                <w:u w:val="single"/>
              </w:rPr>
            </w:pPr>
            <w:r w:rsidRPr="00AA0A01">
              <w:rPr>
                <w:sz w:val="24"/>
                <w:szCs w:val="24"/>
                <w:u w:val="single"/>
              </w:rPr>
              <w:t>Description</w:t>
            </w:r>
          </w:p>
        </w:tc>
        <w:tc>
          <w:tcPr>
            <w:tcW w:w="2776" w:type="dxa"/>
          </w:tcPr>
          <w:p w:rsidR="00B86EB1" w:rsidRPr="00AA0A01" w:rsidRDefault="00B86EB1" w:rsidP="00945D70">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945D70">
        <w:trPr>
          <w:trHeight w:val="3563"/>
        </w:trPr>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FD</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Forb Diversity measured as the total number of forb species found in reasonable abundance on a given home range throughout the year</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0.2+</m:t>
                        </m:r>
                        <m:sSup>
                          <m:sSupPr>
                            <m:ctrlPr>
                              <w:rPr>
                                <w:rFonts w:ascii="Cambria Math" w:hAnsi="Cambria Math"/>
                                <w:i/>
                                <w:sz w:val="24"/>
                                <w:szCs w:val="24"/>
                              </w:rPr>
                            </m:ctrlPr>
                          </m:sSup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5.5</m:t>
                                </m:r>
                              </m:den>
                            </m:f>
                          </m:e>
                          <m:sup>
                            <m:r>
                              <w:rPr>
                                <w:rFonts w:ascii="Cambria Math" w:hAnsi="Cambria Math"/>
                                <w:sz w:val="24"/>
                                <w:szCs w:val="24"/>
                              </w:rPr>
                              <m:t>2</m:t>
                            </m:r>
                          </m:sup>
                        </m:sSup>
                        <m:r>
                          <w:rPr>
                            <w:rFonts w:ascii="Cambria Math" w:hAnsi="Cambria Math"/>
                            <w:sz w:val="24"/>
                            <w:szCs w:val="24"/>
                          </w:rPr>
                          <m:t xml:space="preserve"> x&lt;5</m:t>
                        </m:r>
                      </m:e>
                      <m:e>
                        <m:r>
                          <w:rPr>
                            <w:rFonts w:ascii="Cambria Math" w:hAnsi="Cambria Math"/>
                            <w:sz w:val="24"/>
                            <w:szCs w:val="24"/>
                          </w:rPr>
                          <m:t>1    5&lt;x&lt;20</m:t>
                        </m:r>
                      </m:e>
                      <m:e>
                        <m:r>
                          <w:rPr>
                            <w:rFonts w:ascii="Cambria Math" w:hAnsi="Cambria Math"/>
                            <w:sz w:val="24"/>
                            <w:szCs w:val="24"/>
                          </w:rPr>
                          <m:t>0.2+</m:t>
                        </m:r>
                        <m:f>
                          <m:fPr>
                            <m:ctrlPr>
                              <w:rPr>
                                <w:rFonts w:ascii="Cambria Math" w:hAnsi="Cambria Math"/>
                                <w:i/>
                                <w:sz w:val="24"/>
                                <w:szCs w:val="24"/>
                              </w:rPr>
                            </m:ctrlPr>
                          </m:fPr>
                          <m:num>
                            <m:r>
                              <w:rPr>
                                <w:rFonts w:ascii="Cambria Math" w:hAnsi="Cambria Math"/>
                                <w:sz w:val="24"/>
                                <w:szCs w:val="24"/>
                              </w:rPr>
                              <m:t>1.024e9</m:t>
                            </m:r>
                          </m:num>
                          <m:den>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7</m:t>
                                </m:r>
                              </m:sup>
                            </m:sSup>
                          </m:den>
                        </m:f>
                        <m:r>
                          <w:rPr>
                            <w:rFonts w:ascii="Cambria Math" w:hAnsi="Cambria Math"/>
                            <w:sz w:val="24"/>
                            <w:szCs w:val="24"/>
                          </w:rPr>
                          <m:t xml:space="preserve"> x&gt;20</m:t>
                        </m:r>
                      </m:e>
                    </m:eqArr>
                  </m:e>
                </m:d>
              </m:oMath>
            </m:oMathPara>
          </w:p>
          <w:p w:rsidR="00B86EB1" w:rsidRDefault="00B86EB1" w:rsidP="00945D70">
            <w:pPr>
              <w:rPr>
                <w:sz w:val="24"/>
                <w:szCs w:val="24"/>
              </w:rPr>
            </w:pPr>
          </w:p>
        </w:tc>
        <w:tc>
          <w:tcPr>
            <w:tcW w:w="4874" w:type="dxa"/>
          </w:tcPr>
          <w:p w:rsidR="00B86EB1" w:rsidRDefault="00B86EB1" w:rsidP="00945D70">
            <w:pPr>
              <w:rPr>
                <w:sz w:val="24"/>
                <w:szCs w:val="24"/>
              </w:rPr>
            </w:pPr>
            <w:r>
              <w:rPr>
                <w:noProof/>
                <w:sz w:val="24"/>
                <w:szCs w:val="24"/>
              </w:rPr>
              <w:drawing>
                <wp:inline distT="0" distB="0" distL="0" distR="0" wp14:anchorId="4A4DB519" wp14:editId="22295B46">
                  <wp:extent cx="2952750" cy="2952750"/>
                  <wp:effectExtent l="0" t="0" r="0" b="0"/>
                  <wp:docPr id="521" name="Picture 521" descr="C:\Documents and Settings\cnadeau\My Documents\Work\Masked Bobwhite\Graphs\Suitability Functions\John Goodwin\FD Goodwin v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Suitability Functions\John Goodwin\FD Goodwin v2.em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rPr>
          <w:trHeight w:val="4652"/>
        </w:trPr>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GD</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 xml:space="preserve">Grass Diversity measured as the total number of both annual and perennial grass species found in reasonable abundance on a given home range throughout the year.  Optimal levels of grass diversity differ in Arizona and Mexico. </w:t>
            </w:r>
          </w:p>
        </w:tc>
        <w:tc>
          <w:tcPr>
            <w:tcW w:w="2776" w:type="dxa"/>
          </w:tcPr>
          <w:p w:rsidR="00B86EB1" w:rsidRPr="005A6EA5" w:rsidRDefault="00B86EB1" w:rsidP="00945D70">
            <w:pPr>
              <w:rPr>
                <w:rFonts w:eastAsiaTheme="minorEastAsia"/>
                <w:sz w:val="24"/>
                <w:szCs w:val="24"/>
              </w:rPr>
            </w:pPr>
          </w:p>
          <w:p w:rsidR="00B86EB1" w:rsidRPr="005A6EA5" w:rsidRDefault="00B86EB1" w:rsidP="00945D70">
            <w:pPr>
              <w:rPr>
                <w:rFonts w:eastAsiaTheme="minorEastAsia"/>
                <w:sz w:val="24"/>
                <w:szCs w:val="24"/>
              </w:rPr>
            </w:pPr>
          </w:p>
          <w:p w:rsidR="00B86EB1" w:rsidRPr="00D41819" w:rsidRDefault="00B86EB1" w:rsidP="00945D70">
            <w:pPr>
              <w:rPr>
                <w:rFonts w:eastAsiaTheme="minorEastAsia"/>
                <w:sz w:val="24"/>
                <w:szCs w:val="24"/>
              </w:rPr>
            </w:pPr>
            <w:r>
              <w:rPr>
                <w:rFonts w:eastAsiaTheme="minorEastAsia"/>
                <w:sz w:val="24"/>
                <w:szCs w:val="24"/>
                <w:u w:val="single"/>
              </w:rPr>
              <w:t>Arizona:</w:t>
            </w: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.476</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(5)</m:t>
                    </m:r>
                  </m:den>
                </m:f>
              </m:oMath>
            </m:oMathPara>
          </w:p>
          <w:p w:rsidR="00B86EB1" w:rsidRDefault="00B86EB1"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=0.476)</w:t>
            </w:r>
          </w:p>
        </w:tc>
        <w:tc>
          <w:tcPr>
            <w:tcW w:w="4874" w:type="dxa"/>
          </w:tcPr>
          <w:p w:rsidR="00B86EB1" w:rsidRDefault="00B86EB1" w:rsidP="00945D70">
            <w:pPr>
              <w:rPr>
                <w:sz w:val="24"/>
                <w:szCs w:val="24"/>
              </w:rPr>
            </w:pPr>
            <w:r>
              <w:rPr>
                <w:noProof/>
                <w:sz w:val="24"/>
                <w:szCs w:val="24"/>
              </w:rPr>
              <w:drawing>
                <wp:inline distT="0" distB="0" distL="0" distR="0" wp14:anchorId="279F4215" wp14:editId="23B6D534">
                  <wp:extent cx="2952750" cy="2952750"/>
                  <wp:effectExtent l="0" t="0" r="0" b="0"/>
                  <wp:docPr id="522" name="Picture 522" descr="C:\Documents and Settings\cnadeau\My Documents\Work\Masked Bobwhite\Graphs\Suitability Functions\John Goodwin\GD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John Goodwin\GD Goodwin AZ.em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rPr>
          <w:trHeight w:val="4652"/>
        </w:trPr>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D41819" w:rsidRDefault="00B86EB1" w:rsidP="00945D70">
            <w:pPr>
              <w:rPr>
                <w:rFonts w:eastAsiaTheme="minorEastAsia"/>
                <w:sz w:val="24"/>
                <w:szCs w:val="24"/>
                <w:u w:val="single"/>
              </w:rPr>
            </w:pPr>
            <w:r w:rsidRPr="00D41819">
              <w:rPr>
                <w:rFonts w:eastAsiaTheme="minorEastAsia"/>
                <w:sz w:val="24"/>
                <w:szCs w:val="24"/>
                <w:u w:val="single"/>
              </w:rPr>
              <w:t>Mexico:</w:t>
            </w:r>
          </w:p>
          <w:p w:rsidR="00B86EB1" w:rsidRPr="00AA0A01" w:rsidRDefault="00B86EB1"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.444</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m:t>
                    </m:r>
                  </m:den>
                </m:f>
              </m:oMath>
            </m:oMathPara>
          </w:p>
          <w:p w:rsidR="00B86EB1" w:rsidRPr="005A6EA5" w:rsidRDefault="00B86EB1" w:rsidP="00945D70">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 </w:t>
            </w:r>
            <w:r>
              <w:rPr>
                <w:rFonts w:ascii="Calibri" w:eastAsiaTheme="minorEastAsia" w:hAnsi="Calibri" w:cs="Calibri"/>
                <w:sz w:val="24"/>
                <w:szCs w:val="24"/>
              </w:rPr>
              <w:t>β</w:t>
            </w:r>
            <w:r>
              <w:rPr>
                <w:rFonts w:eastAsiaTheme="minorEastAsia"/>
                <w:sz w:val="24"/>
                <w:szCs w:val="24"/>
              </w:rPr>
              <w:t>=0.444)</w:t>
            </w:r>
          </w:p>
        </w:tc>
        <w:tc>
          <w:tcPr>
            <w:tcW w:w="4874" w:type="dxa"/>
          </w:tcPr>
          <w:p w:rsidR="00B86EB1" w:rsidRDefault="00B86EB1" w:rsidP="00945D70">
            <w:pPr>
              <w:rPr>
                <w:noProof/>
                <w:sz w:val="24"/>
                <w:szCs w:val="24"/>
              </w:rPr>
            </w:pPr>
            <w:r>
              <w:rPr>
                <w:noProof/>
                <w:sz w:val="24"/>
                <w:szCs w:val="24"/>
              </w:rPr>
              <w:drawing>
                <wp:inline distT="0" distB="0" distL="0" distR="0" wp14:anchorId="381E00DC" wp14:editId="7213D102">
                  <wp:extent cx="2952750" cy="2952750"/>
                  <wp:effectExtent l="0" t="0" r="0" b="0"/>
                  <wp:docPr id="523" name="Picture 523" descr="C:\Documents and Settings\cnadeau\My Documents\Work\Masked Bobwhite\Graphs\Suitability Functions\John Goodwin\GD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John Goodwin\GD Goodwin MX.em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SC</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Shrub cover measured as the average canopy cover of shrubs throughout the year.  Shrub cover should be distributed in clumps approximately 100 yards apart.</w:t>
            </w:r>
          </w:p>
        </w:tc>
        <w:tc>
          <w:tcPr>
            <w:tcW w:w="2776" w:type="dxa"/>
          </w:tcPr>
          <w:p w:rsidR="00B86EB1" w:rsidRPr="001613D1" w:rsidRDefault="00B86EB1" w:rsidP="00945D70">
            <w:pPr>
              <w:rPr>
                <w:rFonts w:eastAsiaTheme="minorEastAsia"/>
                <w:sz w:val="24"/>
                <w:szCs w:val="24"/>
              </w:rPr>
            </w:pPr>
          </w:p>
          <w:p w:rsidR="00B86EB1" w:rsidRPr="001613D1" w:rsidRDefault="00B86EB1" w:rsidP="00945D70">
            <w:pPr>
              <w:rPr>
                <w:rFonts w:eastAsiaTheme="minorEastAsia"/>
                <w:sz w:val="24"/>
                <w:szCs w:val="24"/>
              </w:rPr>
            </w:pPr>
          </w:p>
          <w:p w:rsidR="00B86EB1" w:rsidRPr="00986E34" w:rsidRDefault="00B86EB1" w:rsidP="00945D70">
            <w:pPr>
              <w:rPr>
                <w:rFonts w:eastAsiaTheme="minorEastAsia"/>
                <w:sz w:val="24"/>
                <w:szCs w:val="24"/>
                <w:u w:val="single"/>
              </w:rPr>
            </w:pPr>
            <w:r>
              <w:rPr>
                <w:rFonts w:eastAsiaTheme="minorEastAsia"/>
                <w:sz w:val="24"/>
                <w:szCs w:val="24"/>
                <w:u w:val="single"/>
              </w:rPr>
              <w:t>Arizona:</w:t>
            </w:r>
          </w:p>
          <w:p w:rsidR="00B86EB1" w:rsidRDefault="00B86EB1" w:rsidP="00945D70">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945D70">
            <w:pPr>
              <w:rPr>
                <w:rFonts w:eastAsiaTheme="minorEastAsia"/>
                <w:sz w:val="18"/>
                <w:szCs w:val="18"/>
              </w:rPr>
            </w:pPr>
            <w:r>
              <w:rPr>
                <w:rFonts w:eastAsiaTheme="minorEastAsia"/>
                <w:sz w:val="24"/>
                <w:szCs w:val="24"/>
              </w:rPr>
              <w:t xml:space="preserve"> (Beta PDF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945D70">
            <w:pPr>
              <w:rPr>
                <w:noProof/>
                <w:sz w:val="24"/>
                <w:szCs w:val="24"/>
              </w:rPr>
            </w:pPr>
            <w:r>
              <w:rPr>
                <w:noProof/>
                <w:sz w:val="24"/>
                <w:szCs w:val="24"/>
              </w:rPr>
              <w:drawing>
                <wp:inline distT="0" distB="0" distL="0" distR="0" wp14:anchorId="7D4638CD" wp14:editId="09FE1314">
                  <wp:extent cx="2952750" cy="2952750"/>
                  <wp:effectExtent l="0" t="0" r="0" b="0"/>
                  <wp:docPr id="524" name="Picture 524" descr="C:\Documents and Settings\cnadeau\My Documents\Work\Masked Bobwhite\Graphs\Suitability Functions\John Goodwin\S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John Goodwin\SC Goodwin AZ.em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tc>
        <w:tc>
          <w:tcPr>
            <w:tcW w:w="2776" w:type="dxa"/>
          </w:tcPr>
          <w:p w:rsidR="00B86EB1" w:rsidRDefault="00B86EB1" w:rsidP="00945D70">
            <w:pPr>
              <w:rPr>
                <w:rFonts w:eastAsiaTheme="minorEastAsia"/>
                <w:sz w:val="24"/>
                <w:szCs w:val="24"/>
                <w:u w:val="single"/>
              </w:rPr>
            </w:pPr>
          </w:p>
          <w:p w:rsidR="00B86EB1" w:rsidRDefault="00B86EB1" w:rsidP="00945D70">
            <w:pPr>
              <w:rPr>
                <w:rFonts w:eastAsiaTheme="minorEastAsia"/>
                <w:sz w:val="24"/>
                <w:szCs w:val="24"/>
                <w:u w:val="single"/>
              </w:rPr>
            </w:pPr>
          </w:p>
          <w:p w:rsidR="00B86EB1" w:rsidRDefault="00B86EB1" w:rsidP="00945D70">
            <w:pPr>
              <w:rPr>
                <w:rFonts w:eastAsiaTheme="minorEastAsia"/>
                <w:sz w:val="24"/>
                <w:szCs w:val="24"/>
              </w:rPr>
            </w:pPr>
            <w:r w:rsidRPr="00986E34">
              <w:rPr>
                <w:rFonts w:eastAsiaTheme="minorEastAsia"/>
                <w:sz w:val="24"/>
                <w:szCs w:val="24"/>
                <w:u w:val="single"/>
              </w:rPr>
              <w:t>Mexico:</w:t>
            </w:r>
          </w:p>
          <w:p w:rsidR="00B86EB1" w:rsidRPr="00986E34"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6.909</m:t>
                                </m:r>
                              </m:sup>
                            </m:sSup>
                          </m:num>
                          <m:den>
                            <m:r>
                              <w:rPr>
                                <w:rFonts w:ascii="Cambria Math" w:eastAsiaTheme="minorEastAsia" w:hAnsi="Cambria Math"/>
                                <w:sz w:val="24"/>
                                <w:szCs w:val="24"/>
                              </w:rPr>
                              <m:t>B(3,7.909)</m:t>
                            </m:r>
                          </m:den>
                        </m:f>
                        <m:r>
                          <w:rPr>
                            <w:rFonts w:ascii="Cambria Math" w:eastAsiaTheme="minorEastAsia" w:hAnsi="Cambria Math"/>
                            <w:sz w:val="24"/>
                            <w:szCs w:val="24"/>
                          </w:rPr>
                          <m:t>x≤.5</m:t>
                        </m:r>
                      </m:e>
                      <m:e>
                        <m:r>
                          <w:rPr>
                            <w:rFonts w:ascii="Cambria Math" w:eastAsiaTheme="minorEastAsia" w:hAnsi="Cambria Math"/>
                            <w:sz w:val="24"/>
                            <w:szCs w:val="24"/>
                          </w:rPr>
                          <m:t>x-</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-.0157 .5&lt;x</m:t>
                        </m:r>
                      </m:e>
                    </m:eqArr>
                  </m:e>
                </m:d>
              </m:oMath>
            </m:oMathPara>
          </w:p>
        </w:tc>
        <w:tc>
          <w:tcPr>
            <w:tcW w:w="4874" w:type="dxa"/>
          </w:tcPr>
          <w:p w:rsidR="00B86EB1" w:rsidRDefault="00B86EB1" w:rsidP="00945D70">
            <w:pPr>
              <w:rPr>
                <w:noProof/>
                <w:sz w:val="24"/>
                <w:szCs w:val="24"/>
              </w:rPr>
            </w:pPr>
            <w:r>
              <w:rPr>
                <w:noProof/>
                <w:sz w:val="24"/>
                <w:szCs w:val="24"/>
              </w:rPr>
              <w:drawing>
                <wp:inline distT="0" distB="0" distL="0" distR="0" wp14:anchorId="732E8A74" wp14:editId="5B827A14">
                  <wp:extent cx="2952750" cy="2952750"/>
                  <wp:effectExtent l="0" t="0" r="0" b="0"/>
                  <wp:docPr id="525" name="Picture 525" descr="C:\Documents and Settings\cnadeau\My Documents\Work\Masked Bobwhite\Graphs\Suitability Functions\John Goodwin\S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John Goodwin\SC Goodwin MX.em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FC</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Forb cover measured as the average canopy cover of forbs.  Suitability differs in Arizona and Mexico.</w:t>
            </w:r>
          </w:p>
        </w:tc>
        <w:tc>
          <w:tcPr>
            <w:tcW w:w="2776" w:type="dxa"/>
          </w:tcPr>
          <w:p w:rsidR="00B86EB1" w:rsidRDefault="00B86EB1" w:rsidP="00945D70">
            <w:pPr>
              <w:rPr>
                <w:rFonts w:eastAsiaTheme="minorEastAsia"/>
                <w:sz w:val="18"/>
                <w:szCs w:val="18"/>
              </w:rPr>
            </w:pPr>
          </w:p>
          <w:p w:rsidR="00B86EB1" w:rsidRDefault="00B86EB1" w:rsidP="00945D70">
            <w:pPr>
              <w:rPr>
                <w:rFonts w:eastAsiaTheme="minorEastAsia"/>
                <w:sz w:val="18"/>
                <w:szCs w:val="18"/>
              </w:rPr>
            </w:pPr>
          </w:p>
          <w:p w:rsidR="00B86EB1" w:rsidRDefault="00B86EB1" w:rsidP="00945D70">
            <w:pPr>
              <w:rPr>
                <w:rFonts w:eastAsiaTheme="minorEastAsia"/>
              </w:rPr>
            </w:pPr>
          </w:p>
          <w:p w:rsidR="00B86EB1" w:rsidRPr="00485293" w:rsidRDefault="00B86EB1" w:rsidP="00945D70">
            <w:pPr>
              <w:rPr>
                <w:rFonts w:eastAsiaTheme="minorEastAsia"/>
                <w:sz w:val="24"/>
                <w:szCs w:val="24"/>
              </w:rPr>
            </w:pPr>
            <w:r w:rsidRPr="00485293">
              <w:rPr>
                <w:rFonts w:eastAsiaTheme="minorEastAsia"/>
                <w:sz w:val="24"/>
                <w:szCs w:val="24"/>
                <w:u w:val="single"/>
              </w:rPr>
              <w:t>Arizona:</w:t>
            </w:r>
          </w:p>
          <w:p w:rsidR="00B86EB1" w:rsidRPr="00506BA6" w:rsidRDefault="00B86EB1" w:rsidP="00945D70">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4</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18</m:t>
                                </m:r>
                              </m:sup>
                            </m:sSup>
                          </m:num>
                          <m:den>
                            <m:r>
                              <w:rPr>
                                <w:rFonts w:ascii="Cambria Math" w:eastAsiaTheme="minorEastAsia" w:hAnsi="Cambria Math"/>
                                <w:sz w:val="18"/>
                                <w:szCs w:val="18"/>
                              </w:rPr>
                              <m:t>B(5,19)</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6.4</m:t>
                            </m:r>
                          </m:den>
                        </m:f>
                        <m:r>
                          <w:rPr>
                            <w:rFonts w:ascii="Cambria Math" w:eastAsiaTheme="minorEastAsia" w:hAnsi="Cambria Math"/>
                            <w:sz w:val="18"/>
                            <w:szCs w:val="18"/>
                          </w:rPr>
                          <m:t xml:space="preserve"> x≤.5</m:t>
                        </m:r>
                      </m:e>
                      <m:e>
                        <m:r>
                          <w:rPr>
                            <w:rFonts w:ascii="Cambria Math" w:hAnsi="Cambria Math"/>
                            <w:sz w:val="18"/>
                            <w:szCs w:val="18"/>
                          </w:rPr>
                          <m:t>x-</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-.05,  x&gt;.5</m:t>
                        </m:r>
                      </m:e>
                    </m:eqArr>
                  </m:e>
                </m:d>
              </m:oMath>
            </m:oMathPara>
          </w:p>
        </w:tc>
        <w:tc>
          <w:tcPr>
            <w:tcW w:w="4874" w:type="dxa"/>
          </w:tcPr>
          <w:p w:rsidR="00B86EB1" w:rsidRDefault="00B86EB1" w:rsidP="00945D70">
            <w:pPr>
              <w:rPr>
                <w:sz w:val="24"/>
                <w:szCs w:val="24"/>
              </w:rPr>
            </w:pPr>
            <w:r>
              <w:rPr>
                <w:noProof/>
                <w:sz w:val="24"/>
                <w:szCs w:val="24"/>
              </w:rPr>
              <w:drawing>
                <wp:inline distT="0" distB="0" distL="0" distR="0" wp14:anchorId="37922782" wp14:editId="7D0282AF">
                  <wp:extent cx="2952750" cy="2952750"/>
                  <wp:effectExtent l="0" t="0" r="0" b="0"/>
                  <wp:docPr id="526" name="Picture 526" descr="C:\Documents and Settings\cnadeau\My Documents\Work\Masked Bobwhite\Graphs\Suitability Functions\John Goodwin\F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John Goodwin\FC Goodwin AZ.em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tc>
        <w:tc>
          <w:tcPr>
            <w:tcW w:w="2776" w:type="dxa"/>
          </w:tcPr>
          <w:p w:rsidR="00B86EB1" w:rsidRDefault="00B86EB1" w:rsidP="00945D70">
            <w:pPr>
              <w:rPr>
                <w:rFonts w:eastAsiaTheme="minorEastAsia"/>
                <w:sz w:val="24"/>
                <w:szCs w:val="24"/>
                <w:u w:val="single"/>
              </w:rPr>
            </w:pPr>
          </w:p>
          <w:p w:rsidR="00B86EB1" w:rsidRDefault="00B86EB1" w:rsidP="00945D70">
            <w:pPr>
              <w:rPr>
                <w:rFonts w:eastAsiaTheme="minorEastAsia"/>
                <w:sz w:val="24"/>
                <w:szCs w:val="24"/>
                <w:u w:val="single"/>
              </w:rPr>
            </w:pPr>
          </w:p>
          <w:p w:rsidR="00B86EB1" w:rsidRDefault="00B86EB1" w:rsidP="00945D70">
            <w:pPr>
              <w:rPr>
                <w:rFonts w:eastAsiaTheme="minorEastAsia"/>
                <w:sz w:val="24"/>
                <w:szCs w:val="24"/>
              </w:rPr>
            </w:pPr>
            <w:r>
              <w:rPr>
                <w:rFonts w:eastAsiaTheme="minorEastAsia"/>
                <w:sz w:val="24"/>
                <w:szCs w:val="24"/>
                <w:u w:val="single"/>
              </w:rPr>
              <w:t>Mexico:</w:t>
            </w:r>
          </w:p>
          <w:p w:rsidR="00B86EB1" w:rsidRPr="00485293"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17.57</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10,17.57</m:t>
                        </m:r>
                      </m:e>
                    </m:d>
                    <m:r>
                      <w:rPr>
                        <w:rFonts w:ascii="Cambria Math" w:eastAsiaTheme="minorEastAsia" w:hAnsi="Cambria Math"/>
                      </w:rPr>
                      <m:t>6.5</m:t>
                    </m:r>
                  </m:den>
                </m:f>
              </m:oMath>
            </m:oMathPara>
          </w:p>
          <w:p w:rsidR="00B86EB1" w:rsidRPr="00485293" w:rsidRDefault="00B86EB1" w:rsidP="00945D70">
            <w:pPr>
              <w:rPr>
                <w:rFonts w:eastAsiaTheme="minorEastAsia"/>
                <w:sz w:val="24"/>
                <w:szCs w:val="24"/>
              </w:rPr>
            </w:pPr>
          </w:p>
        </w:tc>
        <w:tc>
          <w:tcPr>
            <w:tcW w:w="4874" w:type="dxa"/>
          </w:tcPr>
          <w:p w:rsidR="00B86EB1" w:rsidRDefault="00B86EB1" w:rsidP="00945D70">
            <w:pPr>
              <w:rPr>
                <w:noProof/>
                <w:sz w:val="24"/>
                <w:szCs w:val="24"/>
              </w:rPr>
            </w:pPr>
            <w:r>
              <w:rPr>
                <w:noProof/>
                <w:sz w:val="24"/>
                <w:szCs w:val="24"/>
              </w:rPr>
              <w:drawing>
                <wp:inline distT="0" distB="0" distL="0" distR="0" wp14:anchorId="645C7952" wp14:editId="4AA72178">
                  <wp:extent cx="2952750" cy="2952750"/>
                  <wp:effectExtent l="0" t="0" r="0" b="0"/>
                  <wp:docPr id="527" name="Picture 527" descr="C:\Documents and Settings\cnadeau\My Documents\Work\Masked Bobwhite\Graphs\Suitability Functions\John Goodwin\F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John Goodwin\FC Goodwin MX.em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GC</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Grass cover measured as the average canopy cover of grass.  Suitability differs between Arizona and Mexico.</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3C2FD9" w:rsidRDefault="00B86EB1" w:rsidP="00945D70">
            <w:pPr>
              <w:rPr>
                <w:rFonts w:eastAsiaTheme="minorEastAsia"/>
                <w:sz w:val="24"/>
                <w:szCs w:val="24"/>
              </w:rPr>
            </w:pPr>
            <w:r>
              <w:rPr>
                <w:rFonts w:eastAsiaTheme="minorEastAsia"/>
                <w:sz w:val="24"/>
                <w:szCs w:val="24"/>
                <w:u w:val="single"/>
              </w:rPr>
              <w:t>Arizona:</w:t>
            </w:r>
          </w:p>
          <w:p w:rsidR="00B86EB1" w:rsidRDefault="00B86EB1" w:rsidP="00945D70">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59</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15,60</m:t>
                                </m:r>
                              </m:e>
                            </m:d>
                            <m:r>
                              <w:rPr>
                                <w:rFonts w:ascii="Cambria Math" w:eastAsiaTheme="minorEastAsia" w:hAnsi="Cambria Math"/>
                              </w:rPr>
                              <m:t>8.8</m:t>
                            </m:r>
                          </m:den>
                        </m:f>
                        <m:r>
                          <w:rPr>
                            <w:rFonts w:ascii="Cambria Math" w:eastAsiaTheme="minorEastAsia" w:hAnsi="Cambria Math"/>
                          </w:rPr>
                          <m:t>,x≤.28</m:t>
                        </m:r>
                      </m:e>
                      <m:e>
                        <m:r>
                          <w:rPr>
                            <w:rFonts w:ascii="Cambria Math" w:hAnsi="Cambria Math"/>
                            <w:sz w:val="24"/>
                            <w:szCs w:val="24"/>
                          </w:rPr>
                          <m:t>0.2,                 x&gt;.28</m:t>
                        </m:r>
                      </m:e>
                    </m:eqArr>
                  </m:e>
                </m:d>
              </m:oMath>
            </m:oMathPara>
          </w:p>
        </w:tc>
        <w:tc>
          <w:tcPr>
            <w:tcW w:w="4874" w:type="dxa"/>
          </w:tcPr>
          <w:p w:rsidR="00B86EB1" w:rsidRDefault="00B86EB1" w:rsidP="00945D70">
            <w:pPr>
              <w:rPr>
                <w:sz w:val="24"/>
                <w:szCs w:val="24"/>
              </w:rPr>
            </w:pPr>
            <w:r>
              <w:rPr>
                <w:noProof/>
                <w:sz w:val="24"/>
                <w:szCs w:val="24"/>
              </w:rPr>
              <w:drawing>
                <wp:inline distT="0" distB="0" distL="0" distR="0" wp14:anchorId="08BBDAE7" wp14:editId="29C98F62">
                  <wp:extent cx="2952750" cy="2952750"/>
                  <wp:effectExtent l="0" t="0" r="0" b="0"/>
                  <wp:docPr id="528" name="Picture 528" descr="C:\Documents and Settings\cnadeau\My Documents\Work\Masked Bobwhite\Graphs\Suitability Functions\John Goodwin\G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Suitability Functions\John Goodwin\GC Goodwin AZ.em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tc>
        <w:tc>
          <w:tcPr>
            <w:tcW w:w="2776" w:type="dxa"/>
          </w:tcPr>
          <w:p w:rsidR="00B86EB1" w:rsidRDefault="00B86EB1" w:rsidP="00945D70">
            <w:pPr>
              <w:rPr>
                <w:rFonts w:eastAsiaTheme="minorEastAsia"/>
                <w:sz w:val="24"/>
                <w:szCs w:val="24"/>
                <w:u w:val="single"/>
              </w:rPr>
            </w:pPr>
          </w:p>
          <w:p w:rsidR="00B86EB1" w:rsidRDefault="00B86EB1" w:rsidP="00945D70">
            <w:pPr>
              <w:rPr>
                <w:rFonts w:eastAsiaTheme="minorEastAsia"/>
                <w:sz w:val="24"/>
                <w:szCs w:val="24"/>
                <w:u w:val="single"/>
              </w:rPr>
            </w:pPr>
          </w:p>
          <w:p w:rsidR="00B86EB1" w:rsidRDefault="00B86EB1" w:rsidP="00945D70">
            <w:pPr>
              <w:rPr>
                <w:rFonts w:eastAsiaTheme="minorEastAsia"/>
                <w:sz w:val="24"/>
                <w:szCs w:val="24"/>
              </w:rPr>
            </w:pPr>
            <w:r>
              <w:rPr>
                <w:rFonts w:eastAsiaTheme="minorEastAsia"/>
                <w:sz w:val="24"/>
                <w:szCs w:val="24"/>
                <w:u w:val="single"/>
              </w:rPr>
              <w:t>Mexico:</w:t>
            </w:r>
          </w:p>
          <w:p w:rsidR="00B86EB1" w:rsidRPr="003C5FE4" w:rsidRDefault="00B86EB1"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59</m:t>
                        </m:r>
                      </m:sup>
                    </m:sSup>
                  </m:num>
                  <m:den>
                    <m:r>
                      <w:rPr>
                        <w:rFonts w:ascii="Cambria Math" w:eastAsiaTheme="minorEastAsia" w:hAnsi="Cambria Math"/>
                        <w:sz w:val="24"/>
                        <w:szCs w:val="24"/>
                      </w:rPr>
                      <m:t>B(10,60)22</m:t>
                    </m:r>
                  </m:den>
                </m:f>
              </m:oMath>
            </m:oMathPara>
          </w:p>
        </w:tc>
        <w:tc>
          <w:tcPr>
            <w:tcW w:w="4874" w:type="dxa"/>
          </w:tcPr>
          <w:p w:rsidR="00B86EB1" w:rsidRDefault="00B86EB1" w:rsidP="00945D70">
            <w:pPr>
              <w:rPr>
                <w:noProof/>
                <w:sz w:val="24"/>
                <w:szCs w:val="24"/>
              </w:rPr>
            </w:pPr>
            <w:r>
              <w:rPr>
                <w:noProof/>
                <w:sz w:val="24"/>
                <w:szCs w:val="24"/>
              </w:rPr>
              <w:drawing>
                <wp:inline distT="0" distB="0" distL="0" distR="0" wp14:anchorId="348E76AC" wp14:editId="586B76AE">
                  <wp:extent cx="2952750" cy="2952750"/>
                  <wp:effectExtent l="0" t="0" r="0" b="0"/>
                  <wp:docPr id="529" name="Picture 529" descr="C:\Documents and Settings\cnadeau\My Documents\Work\Masked Bobwhite\Graphs\Suitability Functions\John Goodwin\G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Suitability Functions\John Goodwin\GC Goodwin MX.em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TC</w:t>
            </w: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r>
              <w:rPr>
                <w:sz w:val="24"/>
                <w:szCs w:val="24"/>
              </w:rPr>
              <w:t>Tree cover measured as the average canopy cover of trees.  Suitability of tree cover differs between Arizona and Mexico.</w:t>
            </w:r>
          </w:p>
        </w:tc>
        <w:tc>
          <w:tcPr>
            <w:tcW w:w="2776" w:type="dxa"/>
          </w:tcPr>
          <w:p w:rsidR="00B86EB1" w:rsidRDefault="00B86EB1" w:rsidP="00945D70">
            <w:pPr>
              <w:rPr>
                <w:rFonts w:eastAsiaTheme="minorEastAsia"/>
                <w:sz w:val="24"/>
                <w:szCs w:val="24"/>
              </w:rPr>
            </w:pPr>
          </w:p>
          <w:p w:rsidR="00B86EB1" w:rsidRDefault="00B86EB1" w:rsidP="00945D70">
            <w:pPr>
              <w:rPr>
                <w:rFonts w:eastAsiaTheme="minorEastAsia"/>
                <w:sz w:val="24"/>
                <w:szCs w:val="24"/>
              </w:rPr>
            </w:pPr>
          </w:p>
          <w:p w:rsidR="00B86EB1" w:rsidRPr="00034637" w:rsidRDefault="00B86EB1" w:rsidP="00945D70">
            <w:pPr>
              <w:rPr>
                <w:rFonts w:eastAsiaTheme="minorEastAsia"/>
                <w:sz w:val="24"/>
                <w:szCs w:val="24"/>
              </w:rPr>
            </w:pPr>
            <w:r>
              <w:rPr>
                <w:rFonts w:eastAsiaTheme="minorEastAsia"/>
                <w:sz w:val="24"/>
                <w:szCs w:val="24"/>
                <w:u w:val="single"/>
              </w:rPr>
              <w:t>Arizona:</w:t>
            </w:r>
          </w:p>
          <w:p w:rsidR="00B86EB1" w:rsidRPr="00034637" w:rsidRDefault="00B86EB1" w:rsidP="00945D70">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,x≤.07</m:t>
                        </m:r>
                      </m:e>
                      <m:e>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,x&gt;.07</m:t>
                        </m:r>
                      </m:e>
                    </m:eqArr>
                  </m:e>
                </m:d>
              </m:oMath>
            </m:oMathPara>
          </w:p>
        </w:tc>
        <w:tc>
          <w:tcPr>
            <w:tcW w:w="4874" w:type="dxa"/>
          </w:tcPr>
          <w:p w:rsidR="00B86EB1" w:rsidRDefault="00B86EB1" w:rsidP="00945D70">
            <w:pPr>
              <w:rPr>
                <w:sz w:val="24"/>
                <w:szCs w:val="24"/>
              </w:rPr>
            </w:pPr>
            <w:r>
              <w:rPr>
                <w:noProof/>
                <w:sz w:val="24"/>
                <w:szCs w:val="24"/>
              </w:rPr>
              <w:drawing>
                <wp:inline distT="0" distB="0" distL="0" distR="0" wp14:anchorId="2DB4D504" wp14:editId="0D5CD233">
                  <wp:extent cx="2952750" cy="2952750"/>
                  <wp:effectExtent l="0" t="0" r="0" b="0"/>
                  <wp:docPr id="530" name="Picture 530" descr="C:\Documents and Settings\cnadeau\My Documents\Work\Masked Bobwhite\Graphs\Suitability Functions\John Goodwin\T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John Goodwin\TC Goodwin AZ.em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945D70">
        <w:tc>
          <w:tcPr>
            <w:tcW w:w="1022" w:type="dxa"/>
          </w:tcPr>
          <w:p w:rsidR="00B86EB1" w:rsidRDefault="00B86EB1" w:rsidP="00945D70">
            <w:pPr>
              <w:rPr>
                <w:sz w:val="24"/>
                <w:szCs w:val="24"/>
              </w:rPr>
            </w:pPr>
          </w:p>
        </w:tc>
        <w:tc>
          <w:tcPr>
            <w:tcW w:w="2236" w:type="dxa"/>
          </w:tcPr>
          <w:p w:rsidR="00B86EB1" w:rsidRDefault="00B86EB1" w:rsidP="00945D70">
            <w:pPr>
              <w:rPr>
                <w:sz w:val="24"/>
                <w:szCs w:val="24"/>
              </w:rPr>
            </w:pPr>
          </w:p>
          <w:p w:rsidR="00B86EB1" w:rsidRDefault="00B86EB1" w:rsidP="00945D70">
            <w:pPr>
              <w:rPr>
                <w:sz w:val="24"/>
                <w:szCs w:val="24"/>
              </w:rPr>
            </w:pPr>
          </w:p>
          <w:p w:rsidR="00B86EB1" w:rsidRDefault="00B86EB1" w:rsidP="00945D70">
            <w:pPr>
              <w:rPr>
                <w:sz w:val="24"/>
                <w:szCs w:val="24"/>
              </w:rPr>
            </w:pPr>
          </w:p>
        </w:tc>
        <w:tc>
          <w:tcPr>
            <w:tcW w:w="2776" w:type="dxa"/>
          </w:tcPr>
          <w:p w:rsidR="00B86EB1" w:rsidRDefault="00B86EB1" w:rsidP="00945D70">
            <w:pPr>
              <w:rPr>
                <w:rFonts w:eastAsiaTheme="minorEastAsia"/>
              </w:rPr>
            </w:pPr>
          </w:p>
          <w:p w:rsidR="00B86EB1" w:rsidRDefault="00B86EB1" w:rsidP="00945D70">
            <w:pPr>
              <w:rPr>
                <w:rFonts w:eastAsiaTheme="minorEastAsia"/>
              </w:rPr>
            </w:pPr>
          </w:p>
          <w:p w:rsidR="00B86EB1" w:rsidRPr="00034637" w:rsidRDefault="00B86EB1" w:rsidP="00945D70">
            <w:pPr>
              <w:rPr>
                <w:rFonts w:eastAsiaTheme="minorEastAsia"/>
                <w:sz w:val="24"/>
                <w:szCs w:val="24"/>
                <w:u w:val="single"/>
              </w:rPr>
            </w:pPr>
            <w:r w:rsidRPr="00034637">
              <w:rPr>
                <w:rFonts w:eastAsiaTheme="minorEastAsia"/>
                <w:sz w:val="24"/>
                <w:szCs w:val="24"/>
                <w:u w:val="single"/>
              </w:rPr>
              <w:t>Mexico:</w:t>
            </w:r>
          </w:p>
          <w:p w:rsidR="00B86EB1" w:rsidRDefault="00B86EB1" w:rsidP="00945D70">
            <w:pPr>
              <w:rPr>
                <w:rFonts w:eastAsiaTheme="minorEastAsia"/>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14</m:t>
                                </m:r>
                              </m:sup>
                            </m:sSup>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1-x</m:t>
                                    </m:r>
                                  </m:e>
                                </m:d>
                              </m:e>
                              <m:sup>
                                <m:r>
                                  <w:rPr>
                                    <w:rFonts w:ascii="Cambria Math" w:eastAsiaTheme="minorEastAsia" w:hAnsi="Cambria Math"/>
                                    <w:sz w:val="20"/>
                                    <w:szCs w:val="20"/>
                                  </w:rPr>
                                  <m:t>69.7</m:t>
                                </m:r>
                              </m:sup>
                            </m:sSup>
                          </m:num>
                          <m:den>
                            <m:r>
                              <w:rPr>
                                <w:rFonts w:ascii="Cambria Math" w:eastAsiaTheme="minorEastAsia" w:hAnsi="Cambria Math"/>
                                <w:sz w:val="20"/>
                                <w:szCs w:val="20"/>
                              </w:rPr>
                              <m:t>B</m:t>
                            </m:r>
                            <m:d>
                              <m:dPr>
                                <m:ctrlPr>
                                  <w:rPr>
                                    <w:rFonts w:ascii="Cambria Math" w:eastAsiaTheme="minorEastAsia" w:hAnsi="Cambria Math"/>
                                    <w:i/>
                                    <w:sz w:val="20"/>
                                    <w:szCs w:val="20"/>
                                  </w:rPr>
                                </m:ctrlPr>
                              </m:dPr>
                              <m:e>
                                <m:r>
                                  <w:rPr>
                                    <w:rFonts w:ascii="Cambria Math" w:eastAsiaTheme="minorEastAsia" w:hAnsi="Cambria Math"/>
                                    <w:sz w:val="20"/>
                                    <w:szCs w:val="20"/>
                                  </w:rPr>
                                  <m:t>15,70.7</m:t>
                                </m:r>
                              </m:e>
                            </m:d>
                            <m:r>
                              <w:rPr>
                                <w:rFonts w:ascii="Cambria Math" w:eastAsiaTheme="minorEastAsia" w:hAnsi="Cambria Math"/>
                                <w:sz w:val="20"/>
                                <w:szCs w:val="20"/>
                              </w:rPr>
                              <m:t>34</m:t>
                            </m:r>
                          </m:den>
                        </m:f>
                        <m:r>
                          <w:rPr>
                            <w:rFonts w:ascii="Cambria Math" w:eastAsiaTheme="minorEastAsia" w:hAnsi="Cambria Math"/>
                            <w:sz w:val="20"/>
                            <w:szCs w:val="20"/>
                          </w:rPr>
                          <m:t>,x≤.26</m:t>
                        </m:r>
                      </m:e>
                      <m:e>
                        <m:r>
                          <w:rPr>
                            <w:rFonts w:ascii="Cambria Math" w:hAnsi="Cambria Math"/>
                            <w:sz w:val="20"/>
                            <w:szCs w:val="20"/>
                          </w:rPr>
                          <m:t>0.2</m:t>
                        </m:r>
                        <m:r>
                          <w:rPr>
                            <w:rFonts w:ascii="Cambria Math" w:eastAsiaTheme="minorEastAsia" w:hAnsi="Cambria Math"/>
                            <w:sz w:val="20"/>
                            <w:szCs w:val="20"/>
                          </w:rPr>
                          <m:t>,                              x&gt;.26</m:t>
                        </m:r>
                      </m:e>
                    </m:eqArr>
                  </m:e>
                </m:d>
              </m:oMath>
            </m:oMathPara>
          </w:p>
        </w:tc>
        <w:tc>
          <w:tcPr>
            <w:tcW w:w="4874" w:type="dxa"/>
          </w:tcPr>
          <w:p w:rsidR="00B86EB1" w:rsidRDefault="00B86EB1" w:rsidP="00945D70">
            <w:pPr>
              <w:rPr>
                <w:noProof/>
                <w:sz w:val="24"/>
                <w:szCs w:val="24"/>
              </w:rPr>
            </w:pPr>
            <w:r>
              <w:rPr>
                <w:noProof/>
                <w:sz w:val="24"/>
                <w:szCs w:val="24"/>
              </w:rPr>
              <w:drawing>
                <wp:inline distT="0" distB="0" distL="0" distR="0" wp14:anchorId="3CF8968A" wp14:editId="27B405D3">
                  <wp:extent cx="2952750" cy="2952750"/>
                  <wp:effectExtent l="0" t="0" r="0" b="0"/>
                  <wp:docPr id="531" name="Picture 531" descr="C:\Documents and Settings\cnadeau\My Documents\Work\Masked Bobwhite\Graphs\Suitability Functions\John Goodwin\T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Suitability Functions\John Goodwin\TC Goodwin MX.em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4F0A9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GD+FD</m:t>
              </m:r>
            </m:num>
            <m:den>
              <m:r>
                <w:rPr>
                  <w:rFonts w:ascii="Cambria Math"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GD*GC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+TC+SC</m:t>
              </m:r>
            </m:num>
            <m:den>
              <m:r>
                <w:rPr>
                  <w:rFonts w:ascii="Cambria Math" w:eastAsiaTheme="minorEastAsia" w:hAnsi="Cambria Math"/>
                  <w:sz w:val="24"/>
                  <w:szCs w:val="24"/>
                </w:rPr>
                <m:t>4</m:t>
              </m:r>
            </m:den>
          </m:f>
        </m:oMath>
      </m:oMathPara>
    </w:p>
    <w:p w:rsidR="00B86EB1" w:rsidRDefault="00B86EB1" w:rsidP="00B86EB1">
      <w:pPr>
        <w:rPr>
          <w:rFonts w:eastAsiaTheme="minorEastAsia"/>
          <w:sz w:val="24"/>
          <w:szCs w:val="24"/>
        </w:rPr>
      </w:pPr>
    </w:p>
    <w:p w:rsidR="00B86EB1" w:rsidRDefault="00B86EB1" w:rsidP="00B86EB1">
      <w:pPr>
        <w:rPr>
          <w:rFonts w:eastAsiaTheme="minorEastAsia"/>
          <w:sz w:val="24"/>
          <w:szCs w:val="24"/>
        </w:rPr>
      </w:pPr>
      <m:oMathPara>
        <m:oMath>
          <m:r>
            <w:rPr>
              <w:rFonts w:ascii="Cambria Math" w:eastAsiaTheme="minorEastAsia" w:hAnsi="Cambria Math"/>
              <w:sz w:val="24"/>
              <w:szCs w:val="24"/>
            </w:rPr>
            <m:t>Thermal Refuge=</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m:t>
              </m:r>
            </m:num>
            <m:den>
              <m:r>
                <w:rPr>
                  <w:rFonts w:ascii="Cambria Math" w:eastAsiaTheme="minorEastAsia"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Food,Cover or Thermal Refuge</m:t>
          </m:r>
        </m:oMath>
      </m:oMathPara>
    </w:p>
    <w:p w:rsidR="00B86EB1" w:rsidRPr="00613859" w:rsidRDefault="00B86EB1" w:rsidP="00B86EB1">
      <w:pPr>
        <w:rPr>
          <w:rFonts w:eastAsiaTheme="minorEastAsia"/>
          <w:sz w:val="24"/>
          <w:szCs w:val="24"/>
        </w:rPr>
      </w:pPr>
    </w:p>
    <w:p w:rsidR="007357ED" w:rsidRDefault="007357ED" w:rsidP="00091D42">
      <w:pPr>
        <w:ind w:left="720" w:hanging="720"/>
        <w:rPr>
          <w:sz w:val="28"/>
          <w:szCs w:val="28"/>
          <w:u w:val="single"/>
        </w:rPr>
        <w:sectPr w:rsidR="007357ED" w:rsidSect="00E272B0">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Mary Hunnicutt</w:t>
      </w:r>
    </w:p>
    <w:p w:rsidR="007357ED" w:rsidRPr="00DE7E37" w:rsidRDefault="007357ED" w:rsidP="007357ED">
      <w:pPr>
        <w:spacing w:line="480" w:lineRule="auto"/>
        <w:rPr>
          <w:sz w:val="24"/>
          <w:szCs w:val="24"/>
        </w:rPr>
      </w:pPr>
      <w:r>
        <w:rPr>
          <w:sz w:val="24"/>
          <w:szCs w:val="24"/>
        </w:rPr>
        <w:t>The following habitat suitability index model was created from the opinion of one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7357ED" w:rsidRPr="00593987" w:rsidRDefault="007357ED" w:rsidP="007357ED">
      <w:pPr>
        <w:spacing w:line="480" w:lineRule="auto"/>
        <w:rPr>
          <w:b/>
          <w:sz w:val="24"/>
          <w:szCs w:val="24"/>
        </w:rPr>
      </w:pPr>
      <w:r w:rsidRPr="00593987">
        <w:rPr>
          <w:b/>
          <w:sz w:val="24"/>
          <w:szCs w:val="24"/>
          <w:u w:val="single"/>
        </w:rPr>
        <w:t>Section 1.Model Applicability</w:t>
      </w:r>
      <w:r w:rsidRPr="00593987">
        <w:rPr>
          <w:b/>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Buenos Aires National Wildlife Refuge (BANWR), AZ, </w:t>
      </w:r>
      <w:proofErr w:type="gramStart"/>
      <w:r>
        <w:rPr>
          <w:sz w:val="24"/>
          <w:szCs w:val="24"/>
        </w:rPr>
        <w:t>U.S</w:t>
      </w:r>
      <w:proofErr w:type="gramEnd"/>
      <w:r>
        <w:rPr>
          <w:sz w:val="24"/>
          <w:szCs w:val="24"/>
        </w:rPr>
        <w:t xml:space="preserve">. and nearby areas as well as the Rancho el Carrizo area south of Benjamin Hill, Sonora, MX. </w:t>
      </w:r>
    </w:p>
    <w:p w:rsidR="007357ED" w:rsidRDefault="007357ED" w:rsidP="007357ED">
      <w:pPr>
        <w:spacing w:line="480" w:lineRule="auto"/>
        <w:rPr>
          <w:sz w:val="24"/>
          <w:szCs w:val="24"/>
        </w:rPr>
      </w:pPr>
      <w:r>
        <w:rPr>
          <w:sz w:val="24"/>
          <w:szCs w:val="24"/>
        </w:rPr>
        <w:t xml:space="preserve"> </w:t>
      </w: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covers both breeding/nesting season (July-September) and post breeding (September-June).</w:t>
      </w:r>
    </w:p>
    <w:p w:rsidR="007357ED" w:rsidRDefault="007357ED" w:rsidP="007357E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7357ED"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rPr>
          <w:u w:val="single"/>
        </w:rPr>
      </w:pPr>
      <w: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6637D4" w:rsidRDefault="007357ED" w:rsidP="007357ED">
      <w:pPr>
        <w:pStyle w:val="ListParagraph"/>
        <w:numPr>
          <w:ilvl w:val="0"/>
          <w:numId w:val="8"/>
        </w:numPr>
        <w:spacing w:line="480" w:lineRule="auto"/>
      </w:pPr>
      <w:r w:rsidRPr="006637D4">
        <w:rPr>
          <w:b/>
        </w:rPr>
        <w:t>Cover</w:t>
      </w:r>
    </w:p>
    <w:p w:rsidR="007357ED" w:rsidRPr="0066752E" w:rsidRDefault="007357ED" w:rsidP="007357ED">
      <w:pPr>
        <w:spacing w:line="480" w:lineRule="auto"/>
        <w:ind w:left="360"/>
        <w:rPr>
          <w:u w:val="single"/>
        </w:rPr>
      </w:pPr>
      <w:r>
        <w:t>This component provides both hiding cover and thermal cover for masked bobwhites.  Overall canopy requirements are important, but species diversity and canopy structure may be even more important in providing what the bird needs.</w:t>
      </w:r>
    </w:p>
    <w:p w:rsidR="007357ED" w:rsidRDefault="007357ED" w:rsidP="007357ED">
      <w:pPr>
        <w:pStyle w:val="ListParagraph"/>
        <w:spacing w:line="480" w:lineRule="auto"/>
      </w:pPr>
      <w:r>
        <w:t>Canopy cover requirements as determined by the HMP are:</w:t>
      </w:r>
    </w:p>
    <w:p w:rsidR="007357ED" w:rsidRPr="00D859AD" w:rsidRDefault="007357ED" w:rsidP="007357ED">
      <w:pPr>
        <w:pStyle w:val="ListParagraph"/>
        <w:numPr>
          <w:ilvl w:val="0"/>
          <w:numId w:val="9"/>
        </w:numPr>
        <w:spacing w:line="480" w:lineRule="auto"/>
        <w:rPr>
          <w:u w:val="single"/>
        </w:rPr>
      </w:pPr>
      <w:r>
        <w:t xml:space="preserve">15%-30% of woody vegetation </w:t>
      </w:r>
      <w:proofErr w:type="gramStart"/>
      <w:r>
        <w:t>cover</w:t>
      </w:r>
      <w:proofErr w:type="gramEnd"/>
      <w:r>
        <w:t xml:space="preserve"> (mid-story shrubs and trees 3 to 10 feet tall) (Johnson and Hoffman </w:t>
      </w:r>
      <w:proofErr w:type="spellStart"/>
      <w:r>
        <w:t>n.d.</w:t>
      </w:r>
      <w:proofErr w:type="spellEnd"/>
      <w:r>
        <w:t>)</w:t>
      </w:r>
    </w:p>
    <w:p w:rsidR="007357ED" w:rsidRPr="00D859AD" w:rsidRDefault="007357ED" w:rsidP="007357ED">
      <w:pPr>
        <w:pStyle w:val="ListParagraph"/>
        <w:numPr>
          <w:ilvl w:val="0"/>
          <w:numId w:val="9"/>
        </w:numPr>
        <w:spacing w:line="480" w:lineRule="auto"/>
        <w:rPr>
          <w:u w:val="single"/>
        </w:rPr>
      </w:pPr>
      <w:r>
        <w:t xml:space="preserve">≥15% </w:t>
      </w:r>
      <w:proofErr w:type="spellStart"/>
      <w:r>
        <w:t>forb</w:t>
      </w:r>
      <w:proofErr w:type="spellEnd"/>
      <w:r>
        <w:t xml:space="preserve"> cover (Simms 1989)</w:t>
      </w:r>
    </w:p>
    <w:p w:rsidR="007357ED" w:rsidRPr="00D859AD" w:rsidRDefault="007357ED" w:rsidP="007357ED">
      <w:pPr>
        <w:pStyle w:val="ListParagraph"/>
        <w:numPr>
          <w:ilvl w:val="0"/>
          <w:numId w:val="9"/>
        </w:numPr>
        <w:spacing w:line="480" w:lineRule="auto"/>
        <w:rPr>
          <w:u w:val="single"/>
        </w:rPr>
      </w:pPr>
      <w:r>
        <w:t>≥15% native grass cover (</w:t>
      </w:r>
      <w:proofErr w:type="spellStart"/>
      <w:r>
        <w:t>Reichenbacher</w:t>
      </w:r>
      <w:proofErr w:type="spellEnd"/>
      <w:r>
        <w:t xml:space="preserve"> and Mills 1984)</w:t>
      </w:r>
    </w:p>
    <w:p w:rsidR="007357ED" w:rsidRDefault="007357ED" w:rsidP="007357ED">
      <w:pPr>
        <w:pStyle w:val="ListParagraph"/>
        <w:numPr>
          <w:ilvl w:val="0"/>
          <w:numId w:val="9"/>
        </w:numPr>
        <w:spacing w:line="480" w:lineRule="auto"/>
        <w:rPr>
          <w:u w:val="single"/>
        </w:rPr>
      </w:pPr>
      <w:r>
        <w:t>0%-25% unobstructed bare ground (Goodwin and Hungerford 1977)</w:t>
      </w:r>
    </w:p>
    <w:p w:rsidR="007357ED" w:rsidRDefault="007357ED" w:rsidP="007357ED">
      <w:pPr>
        <w:spacing w:line="480" w:lineRule="auto"/>
        <w:ind w:left="720"/>
      </w:pPr>
      <w:r>
        <w:t>The tree component is not separated out from the shrub component because on BANWR there is very little shrub component available.  Instead, small trees fulfill the habitat requirements otherwise satisfied by shrubs and are optimal at &lt;10%-15% cover.  However, leguminous shrubs are far more important to masked bobwhite than trees since leguminous shrubs provide a source of food as well as cover.  Desert broom is not utilized by quail.</w:t>
      </w:r>
    </w:p>
    <w:p w:rsidR="007357ED" w:rsidRDefault="007357ED" w:rsidP="007357ED">
      <w:pPr>
        <w:spacing w:line="480" w:lineRule="auto"/>
        <w:ind w:left="720"/>
      </w:pPr>
      <w:r>
        <w:t>Cover should be composed of adequate species diversity.  Diverse stands of native vegetation consisting of a minimum of 8-12 native perennial grass species; a minimum of 12-16 perennial forb species; and a minimum of 3-6 mid story shrub/tree species.</w:t>
      </w:r>
    </w:p>
    <w:p w:rsidR="007357ED" w:rsidRDefault="007357ED" w:rsidP="007357ED">
      <w:pPr>
        <w:spacing w:line="480" w:lineRule="auto"/>
        <w:ind w:left="720"/>
      </w:pPr>
      <w:r>
        <w:lastRenderedPageBreak/>
        <w:t xml:space="preserve">The structure of vegetative cover is also important for its efficacy.  This structure is not well quantified, although </w:t>
      </w:r>
      <w:proofErr w:type="spellStart"/>
      <w:r>
        <w:t>Guthery</w:t>
      </w:r>
      <w:proofErr w:type="spellEnd"/>
      <w:r>
        <w:t xml:space="preserve"> (2001) described some portions using the vulnerability measures developed by Kopp et al. (1998).  Good quality masked bobwhite habitat is multilayered and “clumpy” with a distinctive “lumpy” look.  The term “lumpy” refers to the presence of multiple, overlapping, layers of vegetation.  There should be tall components (typically trees), medium height components (typically shrubs), and </w:t>
      </w:r>
      <w:proofErr w:type="gramStart"/>
      <w:r>
        <w:t>a</w:t>
      </w:r>
      <w:proofErr w:type="gramEnd"/>
      <w:r>
        <w:t xml:space="preserve"> herbaceous component.  The grass/forb (herbaceous) component sometimes stands alone, but it is often combined with interspersed areas of shrub mid-story and tree upper-story both with herbaceous understory.  A substantial amount of bare ground is necessary, at least 25% and up to 50% in brood habitat.  Bare ground should not be in blocks but, rather, should weave in and around clumps of vegetation to provide corridors for movement.  Herbaceous cover should coalesce at the top while maintaining open space below to facilitate movement by masked bobwhites.</w:t>
      </w:r>
    </w:p>
    <w:p w:rsidR="007357ED" w:rsidRDefault="007357ED" w:rsidP="007357ED">
      <w:pPr>
        <w:spacing w:line="480" w:lineRule="auto"/>
        <w:ind w:left="720"/>
      </w:pPr>
      <w:r>
        <w:t xml:space="preserve">During the non-breeding season masked bobwhites are found almost exclusively in the edges between grasslands and woodlands.  Even during the breeding season the birds may be nesting only a bit further away, indicating that edge habitat remains important during breeding.  In Mexico, the </w:t>
      </w:r>
      <w:proofErr w:type="spellStart"/>
      <w:r>
        <w:t>drainangeges</w:t>
      </w:r>
      <w:proofErr w:type="spellEnd"/>
      <w:r>
        <w:t xml:space="preserve"> are very shallow and filled with </w:t>
      </w:r>
      <w:proofErr w:type="spellStart"/>
      <w:r>
        <w:t>whiteball</w:t>
      </w:r>
      <w:proofErr w:type="spellEnd"/>
      <w:r>
        <w:t xml:space="preserve"> acacia (</w:t>
      </w:r>
      <w:r>
        <w:rPr>
          <w:i/>
        </w:rPr>
        <w:t xml:space="preserve">Acacia </w:t>
      </w:r>
      <w:proofErr w:type="spellStart"/>
      <w:r>
        <w:rPr>
          <w:i/>
        </w:rPr>
        <w:t>angustissima</w:t>
      </w:r>
      <w:proofErr w:type="spellEnd"/>
      <w:r>
        <w:t xml:space="preserve">) and </w:t>
      </w:r>
      <w:proofErr w:type="spellStart"/>
      <w:r>
        <w:t>bundleflower</w:t>
      </w:r>
      <w:proofErr w:type="spellEnd"/>
      <w:r>
        <w:t xml:space="preserve"> (</w:t>
      </w:r>
      <w:proofErr w:type="spellStart"/>
      <w:r>
        <w:rPr>
          <w:i/>
        </w:rPr>
        <w:t>Desmanthus</w:t>
      </w:r>
      <w:proofErr w:type="spellEnd"/>
      <w:r>
        <w:rPr>
          <w:i/>
        </w:rPr>
        <w:t xml:space="preserve"> spp.</w:t>
      </w:r>
      <w:r>
        <w:t xml:space="preserve">).  In Arizona, the drainages were historically filled with </w:t>
      </w:r>
      <w:proofErr w:type="spellStart"/>
      <w:r>
        <w:t>sacaton</w:t>
      </w:r>
      <w:proofErr w:type="spellEnd"/>
      <w:r>
        <w:t xml:space="preserve"> grass which was likely used for both </w:t>
      </w:r>
      <w:proofErr w:type="gramStart"/>
      <w:r>
        <w:t>protection</w:t>
      </w:r>
      <w:proofErr w:type="gramEnd"/>
      <w:r>
        <w:t xml:space="preserve"> from predators and as a source of food (seeds).  Unfortunately, most of the </w:t>
      </w:r>
      <w:proofErr w:type="spellStart"/>
      <w:r>
        <w:t>sacaton</w:t>
      </w:r>
      <w:proofErr w:type="spellEnd"/>
      <w:r>
        <w:t xml:space="preserve"> bottoms are gone, and very little protection from predators remains in drainages.  Optimal drainages now contain </w:t>
      </w:r>
      <w:r w:rsidRPr="000B47A0">
        <w:rPr>
          <w:i/>
        </w:rPr>
        <w:t>Mimosa</w:t>
      </w:r>
      <w:r>
        <w:t xml:space="preserve"> species, sometimes in combination with </w:t>
      </w:r>
      <w:proofErr w:type="spellStart"/>
      <w:r>
        <w:t>whiteball</w:t>
      </w:r>
      <w:proofErr w:type="spellEnd"/>
      <w:r>
        <w:t xml:space="preserve"> acacia, but also a wide variety of vines and forbs/grasses.  Saltbush (</w:t>
      </w:r>
      <w:proofErr w:type="spellStart"/>
      <w:r>
        <w:rPr>
          <w:i/>
        </w:rPr>
        <w:t>Atriplex</w:t>
      </w:r>
      <w:proofErr w:type="spellEnd"/>
      <w:r>
        <w:rPr>
          <w:i/>
        </w:rPr>
        <w:t xml:space="preserve"> spp.</w:t>
      </w:r>
      <w:r>
        <w:t>) and whitethorn acacia (</w:t>
      </w:r>
      <w:r>
        <w:rPr>
          <w:i/>
        </w:rPr>
        <w:t xml:space="preserve">Acacia </w:t>
      </w:r>
      <w:proofErr w:type="spellStart"/>
      <w:r>
        <w:rPr>
          <w:i/>
        </w:rPr>
        <w:t>constricta</w:t>
      </w:r>
      <w:proofErr w:type="spellEnd"/>
      <w:r>
        <w:t>) may also be beneficial.</w:t>
      </w:r>
    </w:p>
    <w:p w:rsidR="007357ED" w:rsidRPr="00BB0F0A" w:rsidRDefault="007357ED" w:rsidP="007357ED">
      <w:pPr>
        <w:spacing w:line="480" w:lineRule="auto"/>
        <w:ind w:left="720"/>
      </w:pPr>
      <w:r>
        <w:lastRenderedPageBreak/>
        <w:t xml:space="preserve">Trees tend to be used for thermal cover and for males to call from during the breeding season.  Coveys of masked bobwhites use the shade of trees for loafing habitat. </w:t>
      </w:r>
    </w:p>
    <w:p w:rsidR="007357ED" w:rsidRPr="00723A53" w:rsidRDefault="007357ED" w:rsidP="007357ED">
      <w:pPr>
        <w:spacing w:line="480" w:lineRule="auto"/>
        <w:ind w:left="720"/>
      </w:pPr>
    </w:p>
    <w:p w:rsidR="007357ED" w:rsidRPr="006637D4" w:rsidRDefault="007357ED" w:rsidP="007357ED">
      <w:pPr>
        <w:pStyle w:val="ListParagraph"/>
        <w:numPr>
          <w:ilvl w:val="0"/>
          <w:numId w:val="8"/>
        </w:numPr>
        <w:spacing w:line="480" w:lineRule="auto"/>
        <w:rPr>
          <w:b/>
        </w:rPr>
      </w:pPr>
      <w:r>
        <w:rPr>
          <w:b/>
        </w:rPr>
        <w:t>Food</w:t>
      </w:r>
      <w:r w:rsidRPr="006637D4">
        <w:rPr>
          <w:b/>
        </w:rPr>
        <w:t xml:space="preserve">  </w:t>
      </w:r>
    </w:p>
    <w:p w:rsidR="007357ED" w:rsidRPr="001249B1" w:rsidRDefault="007357ED" w:rsidP="007357ED">
      <w:pPr>
        <w:pStyle w:val="ListParagraph"/>
        <w:numPr>
          <w:ilvl w:val="1"/>
          <w:numId w:val="8"/>
        </w:numPr>
        <w:spacing w:line="480" w:lineRule="auto"/>
        <w:rPr>
          <w:u w:val="single"/>
        </w:rPr>
      </w:pPr>
      <w:r w:rsidRPr="003728CC">
        <w:rPr>
          <w:u w:val="single"/>
        </w:rPr>
        <w:t>Me</w:t>
      </w:r>
      <w:r>
        <w:rPr>
          <w:u w:val="single"/>
        </w:rPr>
        <w:t>xico</w:t>
      </w:r>
      <w:r>
        <w:t xml:space="preserve"> – Food for masked bobwhites has been only rarely described.  In Mexico there is a report of masked bobwhites feeding in a weedy garden with croton (</w:t>
      </w:r>
      <w:r>
        <w:rPr>
          <w:i/>
        </w:rPr>
        <w:t>Croton spp.</w:t>
      </w:r>
      <w:r>
        <w:t>), ragweed (</w:t>
      </w:r>
      <w:r>
        <w:rPr>
          <w:i/>
        </w:rPr>
        <w:t>Ambrosia spp.</w:t>
      </w:r>
      <w:r>
        <w:t xml:space="preserve">), and insects in their diet.  Seeds of the appropriate size (generally considered to be the size of milo seed) are an important source of food.  The availability of a variety of seeds species seems to be especially crucial, likely due to the progression of seed drop from the various species which provides continuous food throughout the year.  In Mexico the main winter foods are white-ball acacia and </w:t>
      </w:r>
      <w:proofErr w:type="spellStart"/>
      <w:r>
        <w:t>bundleflower</w:t>
      </w:r>
      <w:proofErr w:type="spellEnd"/>
      <w:r>
        <w:t xml:space="preserve">, of which there are at least two species.  Both of these plants are abundant in the drainages.  The </w:t>
      </w:r>
      <w:proofErr w:type="spellStart"/>
      <w:r>
        <w:t>bundleflower</w:t>
      </w:r>
      <w:proofErr w:type="spellEnd"/>
      <w:r>
        <w:t xml:space="preserve"> species appear to </w:t>
      </w:r>
      <w:proofErr w:type="gramStart"/>
      <w:r>
        <w:t>dehisce  and</w:t>
      </w:r>
      <w:proofErr w:type="gramEnd"/>
      <w:r>
        <w:t xml:space="preserve"> drop seeds early in the fall while the white-ball acacia retains the pods on the plant for a longer into the winter.  Almost all masked bobwhites sightings in Mexico outside of the breeding season are in association with drainages containing white-ball acacia and </w:t>
      </w:r>
      <w:proofErr w:type="spellStart"/>
      <w:r>
        <w:t>bundleflower</w:t>
      </w:r>
      <w:proofErr w:type="spellEnd"/>
      <w:r>
        <w:t xml:space="preserve"> indicating that the two plant species are important.  There are many more leguminous shrubs in Mexico which are also likely to provide an important source of food.  </w:t>
      </w:r>
    </w:p>
    <w:p w:rsidR="007357ED" w:rsidRPr="009E2753" w:rsidRDefault="007357ED" w:rsidP="007357ED">
      <w:pPr>
        <w:pStyle w:val="ListParagraph"/>
        <w:numPr>
          <w:ilvl w:val="1"/>
          <w:numId w:val="8"/>
        </w:numPr>
        <w:spacing w:line="480" w:lineRule="auto"/>
        <w:rPr>
          <w:u w:val="single"/>
        </w:rPr>
      </w:pPr>
      <w:r>
        <w:rPr>
          <w:u w:val="single"/>
        </w:rPr>
        <w:t>Arizona</w:t>
      </w:r>
      <w:r>
        <w:t xml:space="preserve">- Arizona lacks large stands of white-ball acacia and </w:t>
      </w:r>
      <w:proofErr w:type="spellStart"/>
      <w:r>
        <w:t>bundleflower</w:t>
      </w:r>
      <w:proofErr w:type="spellEnd"/>
      <w:r>
        <w:t xml:space="preserve">.  However, masked bobwhites have been </w:t>
      </w:r>
      <w:proofErr w:type="gramStart"/>
      <w:r>
        <w:t>observed</w:t>
      </w:r>
      <w:r w:rsidRPr="001249B1">
        <w:t xml:space="preserve">  </w:t>
      </w:r>
      <w:r>
        <w:t>in</w:t>
      </w:r>
      <w:proofErr w:type="gramEnd"/>
      <w:r>
        <w:t xml:space="preserve"> the vicinity of  small patches of these plants, suggesting masked bobwhites do utilize these species in Arizona.  Alternatively, </w:t>
      </w:r>
      <w:r>
        <w:rPr>
          <w:i/>
        </w:rPr>
        <w:t xml:space="preserve">Mimosa </w:t>
      </w:r>
      <w:proofErr w:type="spellStart"/>
      <w:r>
        <w:rPr>
          <w:i/>
        </w:rPr>
        <w:t>biuncifera</w:t>
      </w:r>
      <w:proofErr w:type="spellEnd"/>
      <w:r>
        <w:t xml:space="preserve"> and </w:t>
      </w:r>
      <w:r>
        <w:rPr>
          <w:i/>
        </w:rPr>
        <w:t xml:space="preserve">Mimosa </w:t>
      </w:r>
      <w:proofErr w:type="spellStart"/>
      <w:r>
        <w:rPr>
          <w:i/>
        </w:rPr>
        <w:t>dysocarpa</w:t>
      </w:r>
      <w:proofErr w:type="spellEnd"/>
      <w:r>
        <w:t xml:space="preserve"> do occur in large stands in Arizona and their seeds appear to be of the right size for utilization by masked bobwhites.  Moreover, masked </w:t>
      </w:r>
      <w:r>
        <w:lastRenderedPageBreak/>
        <w:t xml:space="preserve">bobwhites have been trapped in </w:t>
      </w:r>
      <w:r>
        <w:rPr>
          <w:i/>
        </w:rPr>
        <w:t>Mimosa</w:t>
      </w:r>
      <w:r>
        <w:t xml:space="preserve"> stands adding to the evidence that these plants are useful habitat for masked bobwhites.  Masked bobwhites have also been observed consuming the seeds of partridge pea (</w:t>
      </w:r>
      <w:proofErr w:type="spellStart"/>
      <w:r>
        <w:rPr>
          <w:i/>
        </w:rPr>
        <w:t>Chamaecritae</w:t>
      </w:r>
      <w:proofErr w:type="spellEnd"/>
      <w:r>
        <w:rPr>
          <w:i/>
        </w:rPr>
        <w:t xml:space="preserve"> </w:t>
      </w:r>
      <w:proofErr w:type="spellStart"/>
      <w:r>
        <w:rPr>
          <w:i/>
        </w:rPr>
        <w:t>nictitans</w:t>
      </w:r>
      <w:proofErr w:type="spellEnd"/>
      <w:r>
        <w:t>) and, possibly though unconfirmed, showy vetch (</w:t>
      </w:r>
      <w:proofErr w:type="spellStart"/>
      <w:r>
        <w:rPr>
          <w:i/>
        </w:rPr>
        <w:t>Vicia</w:t>
      </w:r>
      <w:proofErr w:type="spellEnd"/>
      <w:r>
        <w:rPr>
          <w:i/>
        </w:rPr>
        <w:t xml:space="preserve"> </w:t>
      </w:r>
      <w:proofErr w:type="spellStart"/>
      <w:r>
        <w:rPr>
          <w:i/>
        </w:rPr>
        <w:t>pulchella</w:t>
      </w:r>
      <w:proofErr w:type="spellEnd"/>
      <w:r>
        <w:t>) and vine mesquite grass (</w:t>
      </w:r>
      <w:proofErr w:type="spellStart"/>
      <w:r>
        <w:rPr>
          <w:i/>
        </w:rPr>
        <w:t>Panicum</w:t>
      </w:r>
      <w:proofErr w:type="spellEnd"/>
      <w:r>
        <w:rPr>
          <w:i/>
        </w:rPr>
        <w:t xml:space="preserve"> </w:t>
      </w:r>
      <w:proofErr w:type="spellStart"/>
      <w:r>
        <w:rPr>
          <w:i/>
        </w:rPr>
        <w:t>obtusum</w:t>
      </w:r>
      <w:proofErr w:type="spellEnd"/>
      <w:r>
        <w:t>).   Seeds are an important source of food in the winter through the early summer until the monsoonal rains occur.  In the spring flight-pen bobwhites have been observed eating a wide variety of spouted vegetation except coyote gourd (</w:t>
      </w:r>
      <w:proofErr w:type="spellStart"/>
      <w:r>
        <w:rPr>
          <w:i/>
        </w:rPr>
        <w:t>Curccurbita</w:t>
      </w:r>
      <w:proofErr w:type="spellEnd"/>
      <w:r>
        <w:rPr>
          <w:i/>
        </w:rPr>
        <w:t xml:space="preserve"> </w:t>
      </w:r>
      <w:proofErr w:type="spellStart"/>
      <w:r>
        <w:rPr>
          <w:i/>
        </w:rPr>
        <w:t>digitata</w:t>
      </w:r>
      <w:proofErr w:type="spellEnd"/>
      <w:r>
        <w:t>).</w:t>
      </w:r>
    </w:p>
    <w:p w:rsidR="007357ED" w:rsidRDefault="007357ED" w:rsidP="007357ED">
      <w:pPr>
        <w:spacing w:line="480" w:lineRule="auto"/>
        <w:ind w:left="1440"/>
      </w:pPr>
      <w:r>
        <w:t>Forbs become abundant during the summer monsoon.  Masked bobwhites appear to key in on grasshoppers, and other insects, during this period. Local abundance of grasshoppers is correlated with the presence of masked bobwhites.  Chicks in captivity and been seen pursuing and consuming flour beetles within the commercial feed they are given at the day old stage.  Crickets which are 2-weeks old, and approximately ¼ inch in (6mm) size, appeared to be the right size for 2-3 week old chicks.  The timing of masked bobwhite breeding may be synchronized to the period when grasshoppers of this size are abundant.  It is possible that climate change is altering the timing of grasshopper emergence and reducing the availability of this important source of food.</w:t>
      </w:r>
    </w:p>
    <w:p w:rsidR="007357ED" w:rsidRPr="0066752E" w:rsidRDefault="007357ED" w:rsidP="007357ED">
      <w:pPr>
        <w:pStyle w:val="ListParagraph"/>
        <w:numPr>
          <w:ilvl w:val="0"/>
          <w:numId w:val="8"/>
        </w:numPr>
        <w:spacing w:line="480" w:lineRule="auto"/>
        <w:rPr>
          <w:b/>
        </w:rPr>
      </w:pPr>
      <w:r w:rsidRPr="0066752E">
        <w:rPr>
          <w:b/>
        </w:rPr>
        <w:t>Reproduction</w:t>
      </w:r>
      <w:r>
        <w:rPr>
          <w:b/>
        </w:rPr>
        <w:t xml:space="preserve"> </w:t>
      </w:r>
      <w:r w:rsidRPr="006637D4">
        <w:t>(</w:t>
      </w:r>
      <w:r>
        <w:t>Courtship, nesting, and brood rearing)</w:t>
      </w:r>
    </w:p>
    <w:p w:rsidR="007357ED" w:rsidRDefault="007357ED" w:rsidP="007357ED">
      <w:pPr>
        <w:spacing w:line="480" w:lineRule="auto"/>
        <w:ind w:left="360"/>
      </w:pPr>
      <w:r>
        <w:t>Optimal habitat for masked bobwhites changes slightly during the monsoon reproduction season, expanding into the uplands.  Abundance of masked bobwhites during the breeding season is associated with high species diversity of both herbaceous plants and leguminous shrubs.  Males use shrubs (3-5 feet or .9-1.5 meters tall) and trees (20-30 feet or 6-9 meters tall) as calling sites.  Males call from the tops of shrubs but will call from midway up trees (10-15 feet or 3-4.5 meters up).</w:t>
      </w:r>
    </w:p>
    <w:p w:rsidR="007357ED" w:rsidRDefault="007357ED" w:rsidP="007357ED">
      <w:pPr>
        <w:spacing w:line="480" w:lineRule="auto"/>
        <w:ind w:left="360"/>
      </w:pPr>
      <w:r>
        <w:lastRenderedPageBreak/>
        <w:t>Nests are typically located in a 9 inch (23cm) round clump of grass but can be located at the base of a shrub or under other similarly dense vegetation.  In flight pens, masked bobwhites will even use artificial structures for nesting cover.  Appropriate nest sites should be available at the rate of approximately 300-600 per acre.</w:t>
      </w:r>
    </w:p>
    <w:p w:rsidR="007357ED" w:rsidRDefault="007357ED" w:rsidP="007357ED">
      <w:pPr>
        <w:spacing w:line="480" w:lineRule="auto"/>
        <w:ind w:left="360"/>
      </w:pPr>
      <w:r>
        <w:t xml:space="preserve">Bare ground is also important for reproduction.  A very high amount of bare ground in needed for broods to be able to navigate and find food.  The forb/grass cover can coalesce at the top, providing protection from predators, while being open underneath to allow chicks to move around and locate insects, sprouts, or seeds. </w:t>
      </w:r>
    </w:p>
    <w:p w:rsidR="007357ED" w:rsidRDefault="007357ED" w:rsidP="007357ED">
      <w:pPr>
        <w:spacing w:line="480" w:lineRule="auto"/>
        <w:ind w:left="360"/>
      </w:pPr>
      <w:r>
        <w:t xml:space="preserve">Mid-story shrub cover is essential in breeding areas to provide cover from predators and calling sites for males.  As described above, these shrubs should be leguminous so that they can also serve as important sources of food later in the year.  </w:t>
      </w:r>
    </w:p>
    <w:p w:rsidR="007357ED" w:rsidRPr="006C11BA" w:rsidRDefault="007357ED" w:rsidP="007357ED">
      <w:pPr>
        <w:spacing w:line="480" w:lineRule="auto"/>
        <w:ind w:left="360"/>
        <w:sectPr w:rsidR="007357ED" w:rsidRPr="006C11BA">
          <w:pgSz w:w="12240" w:h="15840"/>
          <w:pgMar w:top="1440" w:right="1440" w:bottom="1440" w:left="1440" w:header="720" w:footer="720" w:gutter="0"/>
          <w:cols w:space="720"/>
          <w:docGrid w:linePitch="360"/>
        </w:sectPr>
      </w:pPr>
      <w:r>
        <w:t>Spring green-up of vegetation is essential to reproduction in masked bobwhite and in quail in general.  Adequate winter rain must exist for forbs and grasses to sprout.  Without suppression of phytoestrogens present in drying vegetation the birds do not come into breeding condition.  Green plants available for food in the spring promote normal reproduction.</w:t>
      </w:r>
    </w:p>
    <w:p w:rsidR="007357ED" w:rsidRPr="001C603C" w:rsidRDefault="007357ED" w:rsidP="007357E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7357ED" w:rsidRDefault="007357ED" w:rsidP="007357E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ind w:left="720"/>
        <w:rPr>
          <w:u w:val="single"/>
        </w:rPr>
      </w:pPr>
      <w:r w:rsidRPr="00696F84">
        <w:rPr>
          <w:noProof/>
          <w:u w:val="single"/>
        </w:rPr>
        <mc:AlternateContent>
          <mc:Choice Requires="wps">
            <w:drawing>
              <wp:anchor distT="0" distB="0" distL="114300" distR="114300" simplePos="0" relativeHeight="251797504" behindDoc="0" locked="0" layoutInCell="1" allowOverlap="1" wp14:anchorId="1B4BBFC9" wp14:editId="440936C5">
                <wp:simplePos x="0" y="0"/>
                <wp:positionH relativeFrom="column">
                  <wp:posOffset>1276350</wp:posOffset>
                </wp:positionH>
                <wp:positionV relativeFrom="paragraph">
                  <wp:posOffset>304800</wp:posOffset>
                </wp:positionV>
                <wp:extent cx="1104900" cy="285750"/>
                <wp:effectExtent l="0" t="0" r="19050" b="1905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5750"/>
                        </a:xfrm>
                        <a:prstGeom prst="rect">
                          <a:avLst/>
                        </a:prstGeom>
                        <a:solidFill>
                          <a:srgbClr val="FFFFFF"/>
                        </a:solidFill>
                        <a:ln w="9525">
                          <a:solidFill>
                            <a:srgbClr val="000000"/>
                          </a:solidFill>
                          <a:miter lim="800000"/>
                          <a:headEnd/>
                          <a:tailEnd/>
                        </a:ln>
                      </wps:spPr>
                      <wps:txbx>
                        <w:txbxContent>
                          <w:p w:rsidR="007357ED" w:rsidRDefault="007357ED"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0.5pt;margin-top:24pt;width:87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">
                <v:textbox>
                  <w:txbxContent>
                    <w:p w:rsidR="007357ED" w:rsidRDefault="007357ED"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12864" behindDoc="0" locked="0" layoutInCell="1" allowOverlap="1" wp14:anchorId="44FC58BB" wp14:editId="1FE4D288">
                <wp:simplePos x="0" y="0"/>
                <wp:positionH relativeFrom="column">
                  <wp:posOffset>2400300</wp:posOffset>
                </wp:positionH>
                <wp:positionV relativeFrom="paragraph">
                  <wp:posOffset>134620</wp:posOffset>
                </wp:positionV>
                <wp:extent cx="2609850" cy="2686050"/>
                <wp:effectExtent l="0" t="0" r="76200" b="57150"/>
                <wp:wrapNone/>
                <wp:docPr id="541" name="Straight Arrow Connector 541"/>
                <wp:cNvGraphicFramePr/>
                <a:graphic xmlns:a="http://schemas.openxmlformats.org/drawingml/2006/main">
                  <a:graphicData uri="http://schemas.microsoft.com/office/word/2010/wordprocessingShape">
                    <wps:wsp>
                      <wps:cNvCnPr/>
                      <wps:spPr>
                        <a:xfrm>
                          <a:off x="0" y="0"/>
                          <a:ext cx="2609850" cy="268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1" o:spid="_x0000_s1026" type="#_x0000_t32" style="position:absolute;margin-left:189pt;margin-top:10.6pt;width:205.5pt;height:21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811840" behindDoc="0" locked="0" layoutInCell="1" allowOverlap="1" wp14:anchorId="286D61A8" wp14:editId="074830FE">
                <wp:simplePos x="0" y="0"/>
                <wp:positionH relativeFrom="column">
                  <wp:posOffset>2400300</wp:posOffset>
                </wp:positionH>
                <wp:positionV relativeFrom="paragraph">
                  <wp:posOffset>134620</wp:posOffset>
                </wp:positionV>
                <wp:extent cx="2609850" cy="1866900"/>
                <wp:effectExtent l="0" t="0" r="57150" b="57150"/>
                <wp:wrapNone/>
                <wp:docPr id="542" name="Straight Arrow Connector 542"/>
                <wp:cNvGraphicFramePr/>
                <a:graphic xmlns:a="http://schemas.openxmlformats.org/drawingml/2006/main">
                  <a:graphicData uri="http://schemas.microsoft.com/office/word/2010/wordprocessingShape">
                    <wps:wsp>
                      <wps:cNvCnPr/>
                      <wps:spPr>
                        <a:xfrm>
                          <a:off x="0" y="0"/>
                          <a:ext cx="2609850" cy="186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2" o:spid="_x0000_s1026" type="#_x0000_t32" style="position:absolute;margin-left:189pt;margin-top:10.6pt;width:205.5pt;height:14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" strokecolor="black [3040]">
                <v:stroke endarrow="open"/>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31296" behindDoc="0" locked="0" layoutInCell="1" allowOverlap="1" wp14:anchorId="72B14FA3" wp14:editId="17491BED">
                <wp:simplePos x="0" y="0"/>
                <wp:positionH relativeFrom="column">
                  <wp:posOffset>2390775</wp:posOffset>
                </wp:positionH>
                <wp:positionV relativeFrom="paragraph">
                  <wp:posOffset>201930</wp:posOffset>
                </wp:positionV>
                <wp:extent cx="2619375" cy="733425"/>
                <wp:effectExtent l="0" t="0" r="66675" b="85725"/>
                <wp:wrapNone/>
                <wp:docPr id="543" name="Straight Arrow Connector 543"/>
                <wp:cNvGraphicFramePr/>
                <a:graphic xmlns:a="http://schemas.openxmlformats.org/drawingml/2006/main">
                  <a:graphicData uri="http://schemas.microsoft.com/office/word/2010/wordprocessingShape">
                    <wps:wsp>
                      <wps:cNvCnPr/>
                      <wps:spPr>
                        <a:xfrm>
                          <a:off x="0" y="0"/>
                          <a:ext cx="2619375"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3" o:spid="_x0000_s1026" type="#_x0000_t32" style="position:absolute;margin-left:188.25pt;margin-top:15.9pt;width:206.25pt;height:5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0272" behindDoc="0" locked="0" layoutInCell="1" allowOverlap="1" wp14:anchorId="6AC10260" wp14:editId="09850E52">
                <wp:simplePos x="0" y="0"/>
                <wp:positionH relativeFrom="column">
                  <wp:posOffset>2390775</wp:posOffset>
                </wp:positionH>
                <wp:positionV relativeFrom="paragraph">
                  <wp:posOffset>201930</wp:posOffset>
                </wp:positionV>
                <wp:extent cx="2619375" cy="1476375"/>
                <wp:effectExtent l="0" t="0" r="85725" b="66675"/>
                <wp:wrapNone/>
                <wp:docPr id="544" name="Straight Arrow Connector 544"/>
                <wp:cNvGraphicFramePr/>
                <a:graphic xmlns:a="http://schemas.openxmlformats.org/drawingml/2006/main">
                  <a:graphicData uri="http://schemas.microsoft.com/office/word/2010/wordprocessingShape">
                    <wps:wsp>
                      <wps:cNvCnPr/>
                      <wps:spPr>
                        <a:xfrm>
                          <a:off x="0" y="0"/>
                          <a:ext cx="2619375" cy="1476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4" o:spid="_x0000_s1026" type="#_x0000_t32" style="position:absolute;margin-left:188.25pt;margin-top:15.9pt;width:206.25pt;height:11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29248" behindDoc="0" locked="0" layoutInCell="1" allowOverlap="1" wp14:anchorId="5083136A" wp14:editId="4F8CA91E">
                <wp:simplePos x="0" y="0"/>
                <wp:positionH relativeFrom="column">
                  <wp:posOffset>2381250</wp:posOffset>
                </wp:positionH>
                <wp:positionV relativeFrom="paragraph">
                  <wp:posOffset>201930</wp:posOffset>
                </wp:positionV>
                <wp:extent cx="2628900" cy="2295525"/>
                <wp:effectExtent l="0" t="0" r="76200" b="47625"/>
                <wp:wrapNone/>
                <wp:docPr id="545" name="Straight Arrow Connector 545"/>
                <wp:cNvGraphicFramePr/>
                <a:graphic xmlns:a="http://schemas.openxmlformats.org/drawingml/2006/main">
                  <a:graphicData uri="http://schemas.microsoft.com/office/word/2010/wordprocessingShape">
                    <wps:wsp>
                      <wps:cNvCnPr/>
                      <wps:spPr>
                        <a:xfrm>
                          <a:off x="0" y="0"/>
                          <a:ext cx="2628900"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187.5pt;margin-top:15.9pt;width:207pt;height:18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98528" behindDoc="0" locked="0" layoutInCell="1" allowOverlap="1" wp14:anchorId="6240B50B" wp14:editId="676E5C55">
                <wp:simplePos x="0" y="0"/>
                <wp:positionH relativeFrom="column">
                  <wp:posOffset>1276350</wp:posOffset>
                </wp:positionH>
                <wp:positionV relativeFrom="paragraph">
                  <wp:posOffset>54610</wp:posOffset>
                </wp:positionV>
                <wp:extent cx="1114425" cy="285750"/>
                <wp:effectExtent l="0" t="0" r="28575" b="19050"/>
                <wp:wrapNone/>
                <wp:docPr id="546"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46" o:spid="_x0000_s1090" type="#_x0000_t202" style="position:absolute;left:0;text-align:left;margin-left:100.5pt;margin-top:4.3pt;width:87.75pt;height: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">
                <v:textbox>
                  <w:txbxContent>
                    <w:p w:rsidR="007357ED" w:rsidRDefault="007357ED" w:rsidP="007357ED">
                      <w:r>
                        <w:t>Shrub Cover</w:t>
                      </w:r>
                    </w:p>
                  </w:txbxContent>
                </v:textbox>
              </v:shape>
            </w:pict>
          </mc:Fallback>
        </mc:AlternateContent>
      </w:r>
    </w:p>
    <w:p w:rsidR="007357ED" w:rsidRDefault="007357ED" w:rsidP="007357ED">
      <w:pPr>
        <w:tabs>
          <w:tab w:val="left" w:pos="5355"/>
        </w:tabs>
        <w:ind w:left="720"/>
      </w:pPr>
      <w:r w:rsidRPr="00696F84">
        <w:rPr>
          <w:noProof/>
          <w:u w:val="single"/>
        </w:rPr>
        <mc:AlternateContent>
          <mc:Choice Requires="wps">
            <w:drawing>
              <wp:anchor distT="0" distB="0" distL="114300" distR="114300" simplePos="0" relativeHeight="251808768" behindDoc="0" locked="0" layoutInCell="1" allowOverlap="1" wp14:anchorId="03C217D6" wp14:editId="48190DC9">
                <wp:simplePos x="0" y="0"/>
                <wp:positionH relativeFrom="column">
                  <wp:posOffset>1066800</wp:posOffset>
                </wp:positionH>
                <wp:positionV relativeFrom="paragraph">
                  <wp:posOffset>126365</wp:posOffset>
                </wp:positionV>
                <wp:extent cx="1323975" cy="285750"/>
                <wp:effectExtent l="0" t="0" r="28575" b="1905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85750"/>
                        </a:xfrm>
                        <a:prstGeom prst="rect">
                          <a:avLst/>
                        </a:prstGeom>
                        <a:solidFill>
                          <a:srgbClr val="FFFFFF"/>
                        </a:solidFill>
                        <a:ln w="9525">
                          <a:solidFill>
                            <a:srgbClr val="000000"/>
                          </a:solidFill>
                          <a:miter lim="800000"/>
                          <a:headEnd/>
                          <a:tailEnd/>
                        </a:ln>
                      </wps:spPr>
                      <wps:txbx>
                        <w:txbxContent>
                          <w:p w:rsidR="007357ED" w:rsidRDefault="007357ED" w:rsidP="007357ED">
                            <w:r>
                              <w:t>Bare Ground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84pt;margin-top:9.95pt;width:104.25pt;height: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">
                <v:textbox>
                  <w:txbxContent>
                    <w:p w:rsidR="007357ED" w:rsidRDefault="007357ED" w:rsidP="007357ED">
                      <w:r>
                        <w:t>Bare Ground Cover</w:t>
                      </w:r>
                    </w:p>
                  </w:txbxContent>
                </v:textbox>
              </v:shape>
            </w:pict>
          </mc:Fallback>
        </mc:AlternateContent>
      </w:r>
      <w:r>
        <w:rPr>
          <w:noProof/>
          <w:u w:val="single"/>
        </w:rPr>
        <mc:AlternateContent>
          <mc:Choice Requires="wps">
            <w:drawing>
              <wp:anchor distT="0" distB="0" distL="114300" distR="114300" simplePos="0" relativeHeight="251820032" behindDoc="0" locked="0" layoutInCell="1" allowOverlap="1" wp14:anchorId="0432B5D5" wp14:editId="28766FBE">
                <wp:simplePos x="0" y="0"/>
                <wp:positionH relativeFrom="column">
                  <wp:posOffset>2390775</wp:posOffset>
                </wp:positionH>
                <wp:positionV relativeFrom="paragraph">
                  <wp:posOffset>200660</wp:posOffset>
                </wp:positionV>
                <wp:extent cx="2619375" cy="1971675"/>
                <wp:effectExtent l="0" t="0" r="66675" b="47625"/>
                <wp:wrapNone/>
                <wp:docPr id="548" name="Straight Arrow Connector 548"/>
                <wp:cNvGraphicFramePr/>
                <a:graphic xmlns:a="http://schemas.openxmlformats.org/drawingml/2006/main">
                  <a:graphicData uri="http://schemas.microsoft.com/office/word/2010/wordprocessingShape">
                    <wps:wsp>
                      <wps:cNvCnPr/>
                      <wps:spPr>
                        <a:xfrm>
                          <a:off x="0" y="0"/>
                          <a:ext cx="2619375" cy="1971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8" o:spid="_x0000_s1026" type="#_x0000_t32" style="position:absolute;margin-left:188.25pt;margin-top:15.8pt;width:206.25pt;height:155.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13888" behindDoc="0" locked="0" layoutInCell="1" allowOverlap="1" wp14:anchorId="62A98AD0" wp14:editId="1D3F2FA5">
                <wp:simplePos x="0" y="0"/>
                <wp:positionH relativeFrom="column">
                  <wp:posOffset>2390775</wp:posOffset>
                </wp:positionH>
                <wp:positionV relativeFrom="paragraph">
                  <wp:posOffset>200025</wp:posOffset>
                </wp:positionV>
                <wp:extent cx="2619375" cy="409575"/>
                <wp:effectExtent l="0" t="0" r="85725" b="104775"/>
                <wp:wrapNone/>
                <wp:docPr id="549" name="Straight Arrow Connector 549"/>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188.25pt;margin-top:15.75pt;width:206.25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" strokecolor="black [3040]">
                <v:stroke endarrow="open"/>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3584" behindDoc="0" locked="0" layoutInCell="1" allowOverlap="1" wp14:anchorId="748FBAA9" wp14:editId="48F8EB4B">
                <wp:simplePos x="0" y="0"/>
                <wp:positionH relativeFrom="column">
                  <wp:posOffset>2419350</wp:posOffset>
                </wp:positionH>
                <wp:positionV relativeFrom="paragraph">
                  <wp:posOffset>288925</wp:posOffset>
                </wp:positionV>
                <wp:extent cx="2590800" cy="3448050"/>
                <wp:effectExtent l="0" t="38100" r="57150" b="19050"/>
                <wp:wrapNone/>
                <wp:docPr id="550" name="Straight Arrow Connector 550"/>
                <wp:cNvGraphicFramePr/>
                <a:graphic xmlns:a="http://schemas.openxmlformats.org/drawingml/2006/main">
                  <a:graphicData uri="http://schemas.microsoft.com/office/word/2010/wordprocessingShape">
                    <wps:wsp>
                      <wps:cNvCnPr/>
                      <wps:spPr>
                        <a:xfrm flipV="1">
                          <a:off x="0" y="0"/>
                          <a:ext cx="2590800" cy="3448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0" o:spid="_x0000_s1026" type="#_x0000_t32" style="position:absolute;margin-left:190.5pt;margin-top:22.75pt;width:204pt;height:271.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1536" behindDoc="0" locked="0" layoutInCell="1" allowOverlap="1" wp14:anchorId="10676681" wp14:editId="69D41690">
                <wp:simplePos x="0" y="0"/>
                <wp:positionH relativeFrom="column">
                  <wp:posOffset>2428875</wp:posOffset>
                </wp:positionH>
                <wp:positionV relativeFrom="paragraph">
                  <wp:posOffset>288925</wp:posOffset>
                </wp:positionV>
                <wp:extent cx="2581275" cy="3076575"/>
                <wp:effectExtent l="0" t="38100" r="47625" b="28575"/>
                <wp:wrapNone/>
                <wp:docPr id="551" name="Straight Arrow Connector 551"/>
                <wp:cNvGraphicFramePr/>
                <a:graphic xmlns:a="http://schemas.openxmlformats.org/drawingml/2006/main">
                  <a:graphicData uri="http://schemas.microsoft.com/office/word/2010/wordprocessingShape">
                    <wps:wsp>
                      <wps:cNvCnPr/>
                      <wps:spPr>
                        <a:xfrm flipV="1">
                          <a:off x="0" y="0"/>
                          <a:ext cx="2581275" cy="3076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191.25pt;margin-top:22.75pt;width:203.25pt;height:242.2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837440" behindDoc="0" locked="0" layoutInCell="1" allowOverlap="1" wp14:anchorId="087278E5" wp14:editId="2A948FDB">
                <wp:simplePos x="0" y="0"/>
                <wp:positionH relativeFrom="column">
                  <wp:posOffset>2428875</wp:posOffset>
                </wp:positionH>
                <wp:positionV relativeFrom="paragraph">
                  <wp:posOffset>288925</wp:posOffset>
                </wp:positionV>
                <wp:extent cx="2581275" cy="2685415"/>
                <wp:effectExtent l="0" t="38100" r="47625" b="19685"/>
                <wp:wrapNone/>
                <wp:docPr id="552" name="Straight Arrow Connector 552"/>
                <wp:cNvGraphicFramePr/>
                <a:graphic xmlns:a="http://schemas.openxmlformats.org/drawingml/2006/main">
                  <a:graphicData uri="http://schemas.microsoft.com/office/word/2010/wordprocessingShape">
                    <wps:wsp>
                      <wps:cNvCnPr/>
                      <wps:spPr>
                        <a:xfrm flipV="1">
                          <a:off x="0" y="0"/>
                          <a:ext cx="2581275" cy="26854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2" o:spid="_x0000_s1026" type="#_x0000_t32" style="position:absolute;margin-left:191.25pt;margin-top:22.75pt;width:203.25pt;height:211.4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6416" behindDoc="0" locked="0" layoutInCell="1" allowOverlap="1" wp14:anchorId="205F93E9" wp14:editId="0DBA12D6">
                <wp:simplePos x="0" y="0"/>
                <wp:positionH relativeFrom="column">
                  <wp:posOffset>2428875</wp:posOffset>
                </wp:positionH>
                <wp:positionV relativeFrom="paragraph">
                  <wp:posOffset>288925</wp:posOffset>
                </wp:positionV>
                <wp:extent cx="2581275" cy="2295525"/>
                <wp:effectExtent l="0" t="38100" r="47625" b="28575"/>
                <wp:wrapNone/>
                <wp:docPr id="553" name="Straight Arrow Connector 553"/>
                <wp:cNvGraphicFramePr/>
                <a:graphic xmlns:a="http://schemas.openxmlformats.org/drawingml/2006/main">
                  <a:graphicData uri="http://schemas.microsoft.com/office/word/2010/wordprocessingShape">
                    <wps:wsp>
                      <wps:cNvCnPr/>
                      <wps:spPr>
                        <a:xfrm flipV="1">
                          <a:off x="0" y="0"/>
                          <a:ext cx="2581275"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191.25pt;margin-top:22.75pt;width:203.25pt;height:180.7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7984" behindDoc="0" locked="0" layoutInCell="1" allowOverlap="1" wp14:anchorId="36715045" wp14:editId="34212735">
                <wp:simplePos x="0" y="0"/>
                <wp:positionH relativeFrom="column">
                  <wp:posOffset>2428875</wp:posOffset>
                </wp:positionH>
                <wp:positionV relativeFrom="paragraph">
                  <wp:posOffset>288925</wp:posOffset>
                </wp:positionV>
                <wp:extent cx="2581275" cy="438150"/>
                <wp:effectExtent l="0" t="76200" r="85725" b="19050"/>
                <wp:wrapNone/>
                <wp:docPr id="554" name="Straight Arrow Connector 554"/>
                <wp:cNvGraphicFramePr/>
                <a:graphic xmlns:a="http://schemas.openxmlformats.org/drawingml/2006/main">
                  <a:graphicData uri="http://schemas.microsoft.com/office/word/2010/wordprocessingShape">
                    <wps:wsp>
                      <wps:cNvCnPr/>
                      <wps:spPr>
                        <a:xfrm flipV="1">
                          <a:off x="0" y="0"/>
                          <a:ext cx="2581275"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4" o:spid="_x0000_s1026" type="#_x0000_t32" style="position:absolute;margin-left:191.25pt;margin-top:22.75pt;width:203.25pt;height:34.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34368" behindDoc="0" locked="0" layoutInCell="1" allowOverlap="1" wp14:anchorId="76E9E24F" wp14:editId="059BEA89">
                <wp:simplePos x="0" y="0"/>
                <wp:positionH relativeFrom="column">
                  <wp:posOffset>2428875</wp:posOffset>
                </wp:positionH>
                <wp:positionV relativeFrom="paragraph">
                  <wp:posOffset>288925</wp:posOffset>
                </wp:positionV>
                <wp:extent cx="2581275" cy="1562100"/>
                <wp:effectExtent l="0" t="38100" r="47625" b="19050"/>
                <wp:wrapNone/>
                <wp:docPr id="555" name="Straight Arrow Connector 555"/>
                <wp:cNvGraphicFramePr/>
                <a:graphic xmlns:a="http://schemas.openxmlformats.org/drawingml/2006/main">
                  <a:graphicData uri="http://schemas.microsoft.com/office/word/2010/wordprocessingShape">
                    <wps:wsp>
                      <wps:cNvCnPr/>
                      <wps:spPr>
                        <a:xfrm flipV="1">
                          <a:off x="0" y="0"/>
                          <a:ext cx="25812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5" o:spid="_x0000_s1026" type="#_x0000_t32" style="position:absolute;margin-left:191.25pt;margin-top:22.75pt;width:203.25pt;height:12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2320" behindDoc="0" locked="0" layoutInCell="1" allowOverlap="1" wp14:anchorId="49814ABB" wp14:editId="001CD449">
                <wp:simplePos x="0" y="0"/>
                <wp:positionH relativeFrom="column">
                  <wp:posOffset>2400300</wp:posOffset>
                </wp:positionH>
                <wp:positionV relativeFrom="paragraph">
                  <wp:posOffset>288925</wp:posOffset>
                </wp:positionV>
                <wp:extent cx="2609850" cy="1562100"/>
                <wp:effectExtent l="0" t="0" r="57150" b="57150"/>
                <wp:wrapNone/>
                <wp:docPr id="556" name="Straight Arrow Connector 556"/>
                <wp:cNvGraphicFramePr/>
                <a:graphic xmlns:a="http://schemas.openxmlformats.org/drawingml/2006/main">
                  <a:graphicData uri="http://schemas.microsoft.com/office/word/2010/wordprocessingShape">
                    <wps:wsp>
                      <wps:cNvCnPr/>
                      <wps:spPr>
                        <a:xfrm>
                          <a:off x="0" y="0"/>
                          <a:ext cx="2609850"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6" o:spid="_x0000_s1026" type="#_x0000_t32" style="position:absolute;margin-left:189pt;margin-top:22.75pt;width:205.5pt;height:12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805696" behindDoc="0" locked="0" layoutInCell="1" allowOverlap="1" wp14:anchorId="6D089AA8" wp14:editId="7E220A54">
                <wp:simplePos x="0" y="0"/>
                <wp:positionH relativeFrom="column">
                  <wp:posOffset>1514475</wp:posOffset>
                </wp:positionH>
                <wp:positionV relativeFrom="paragraph">
                  <wp:posOffset>174625</wp:posOffset>
                </wp:positionV>
                <wp:extent cx="866775" cy="285750"/>
                <wp:effectExtent l="0" t="0" r="28575"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FFFFFF"/>
                        </a:solidFill>
                        <a:ln w="9525">
                          <a:solidFill>
                            <a:srgbClr val="000000"/>
                          </a:solidFill>
                          <a:miter lim="800000"/>
                          <a:headEnd/>
                          <a:tailEnd/>
                        </a:ln>
                      </wps:spPr>
                      <wps:txbx>
                        <w:txbxContent>
                          <w:p w:rsidR="007357ED" w:rsidRDefault="007357ED"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19.25pt;margin-top:13.75pt;width:68.25pt;height: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">
                <v:textbox>
                  <w:txbxContent>
                    <w:p w:rsidR="007357ED" w:rsidRDefault="007357ED"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15936" behindDoc="0" locked="0" layoutInCell="1" allowOverlap="1" wp14:anchorId="7AF324EF" wp14:editId="5CDCDEBB">
                <wp:simplePos x="0" y="0"/>
                <wp:positionH relativeFrom="column">
                  <wp:posOffset>2390775</wp:posOffset>
                </wp:positionH>
                <wp:positionV relativeFrom="paragraph">
                  <wp:posOffset>287020</wp:posOffset>
                </wp:positionV>
                <wp:extent cx="2619375" cy="0"/>
                <wp:effectExtent l="0" t="76200" r="28575" b="114300"/>
                <wp:wrapNone/>
                <wp:docPr id="558" name="Straight Arrow Connector 558"/>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8" o:spid="_x0000_s1026" type="#_x0000_t32" style="position:absolute;margin-left:188.25pt;margin-top:22.6pt;width:206.25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814912" behindDoc="0" locked="0" layoutInCell="1" allowOverlap="1" wp14:anchorId="20599A28" wp14:editId="287BAB6D">
                <wp:simplePos x="0" y="0"/>
                <wp:positionH relativeFrom="column">
                  <wp:posOffset>2390775</wp:posOffset>
                </wp:positionH>
                <wp:positionV relativeFrom="paragraph">
                  <wp:posOffset>286385</wp:posOffset>
                </wp:positionV>
                <wp:extent cx="2619375" cy="742950"/>
                <wp:effectExtent l="0" t="0" r="66675" b="76200"/>
                <wp:wrapNone/>
                <wp:docPr id="559" name="Straight Arrow Connector 559"/>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188.25pt;margin-top:22.55pt;width:206.25pt;height:5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" strokecolor="black [3040]">
                <v:stroke endarrow="open"/>
              </v:shape>
            </w:pict>
          </mc:Fallback>
        </mc:AlternateContent>
      </w:r>
      <w:r>
        <w:rPr>
          <w:noProof/>
          <w:u w:val="single"/>
        </w:rPr>
        <mc:AlternateContent>
          <mc:Choice Requires="wps">
            <w:drawing>
              <wp:anchor distT="0" distB="0" distL="114300" distR="114300" simplePos="0" relativeHeight="251806720" behindDoc="0" locked="0" layoutInCell="1" allowOverlap="1" wp14:anchorId="2B6C4599" wp14:editId="73B6BF9E">
                <wp:simplePos x="0" y="0"/>
                <wp:positionH relativeFrom="column">
                  <wp:posOffset>6124575</wp:posOffset>
                </wp:positionH>
                <wp:positionV relativeFrom="paragraph">
                  <wp:posOffset>286385</wp:posOffset>
                </wp:positionV>
                <wp:extent cx="866775" cy="742950"/>
                <wp:effectExtent l="0" t="0" r="66675" b="57150"/>
                <wp:wrapNone/>
                <wp:docPr id="560" name="Straight Arrow Connector 560"/>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0" o:spid="_x0000_s1026" type="#_x0000_t32" style="position:absolute;margin-left:482.25pt;margin-top:22.55pt;width:68.25pt;height:58.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00576" behindDoc="0" locked="0" layoutInCell="1" allowOverlap="1" wp14:anchorId="44E203B7" wp14:editId="2DB54BF0">
                <wp:simplePos x="0" y="0"/>
                <wp:positionH relativeFrom="column">
                  <wp:posOffset>5010150</wp:posOffset>
                </wp:positionH>
                <wp:positionV relativeFrom="paragraph">
                  <wp:posOffset>141605</wp:posOffset>
                </wp:positionV>
                <wp:extent cx="1114425" cy="285750"/>
                <wp:effectExtent l="0" t="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394.5pt;margin-top:11.15pt;width:87.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KzhZK8mAgAATgQAAA4AAAAAAAAAAAAAAAAALgIAAGRycy9lMm9E&#10;b2MueG1sUEsBAi0AFAAGAAgAAAAhAB7oFibfAAAACQEAAA8AAAAAAAAAAAAAAAAAgAQAAGRycy9k&#10;b3ducmV2LnhtbFBLBQYAAAAABAAEAPMAAACMBQAAAAA=&#10;">
                <v:textbox>
                  <w:txbxContent>
                    <w:p w:rsidR="007357ED" w:rsidRDefault="007357ED"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3648" behindDoc="0" locked="0" layoutInCell="1" allowOverlap="1" wp14:anchorId="4727A192" wp14:editId="566E2CB7">
                <wp:simplePos x="0" y="0"/>
                <wp:positionH relativeFrom="column">
                  <wp:posOffset>1114425</wp:posOffset>
                </wp:positionH>
                <wp:positionV relativeFrom="paragraph">
                  <wp:posOffset>251460</wp:posOffset>
                </wp:positionV>
                <wp:extent cx="1295400" cy="285750"/>
                <wp:effectExtent l="0" t="0" r="19050" b="1905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7357ED" w:rsidRDefault="007357ED"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87.75pt;margin-top:19.8pt;width:102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">
                <v:textbox>
                  <w:txbxContent>
                    <w:p w:rsidR="007357ED" w:rsidRDefault="007357ED"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16960" behindDoc="0" locked="0" layoutInCell="1" allowOverlap="1" wp14:anchorId="3825D426" wp14:editId="1E488348">
                <wp:simplePos x="0" y="0"/>
                <wp:positionH relativeFrom="column">
                  <wp:posOffset>2428875</wp:posOffset>
                </wp:positionH>
                <wp:positionV relativeFrom="paragraph">
                  <wp:posOffset>80645</wp:posOffset>
                </wp:positionV>
                <wp:extent cx="2581275" cy="304800"/>
                <wp:effectExtent l="0" t="0" r="85725" b="95250"/>
                <wp:wrapNone/>
                <wp:docPr id="563" name="Straight Arrow Connector 563"/>
                <wp:cNvGraphicFramePr/>
                <a:graphic xmlns:a="http://schemas.openxmlformats.org/drawingml/2006/main">
                  <a:graphicData uri="http://schemas.microsoft.com/office/word/2010/wordprocessingShape">
                    <wps:wsp>
                      <wps:cNvCnPr/>
                      <wps:spPr>
                        <a:xfrm>
                          <a:off x="0" y="0"/>
                          <a:ext cx="25812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3" o:spid="_x0000_s1026" type="#_x0000_t32" style="position:absolute;margin-left:191.25pt;margin-top:6.35pt;width:203.2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3344" behindDoc="0" locked="0" layoutInCell="1" allowOverlap="1" wp14:anchorId="5EE133F3" wp14:editId="0092E678">
                <wp:simplePos x="0" y="0"/>
                <wp:positionH relativeFrom="column">
                  <wp:posOffset>2419350</wp:posOffset>
                </wp:positionH>
                <wp:positionV relativeFrom="paragraph">
                  <wp:posOffset>80645</wp:posOffset>
                </wp:positionV>
                <wp:extent cx="2590800" cy="1123950"/>
                <wp:effectExtent l="0" t="0" r="57150" b="76200"/>
                <wp:wrapNone/>
                <wp:docPr id="564" name="Straight Arrow Connector 564"/>
                <wp:cNvGraphicFramePr/>
                <a:graphic xmlns:a="http://schemas.openxmlformats.org/drawingml/2006/main">
                  <a:graphicData uri="http://schemas.microsoft.com/office/word/2010/wordprocessingShape">
                    <wps:wsp>
                      <wps:cNvCnPr/>
                      <wps:spPr>
                        <a:xfrm>
                          <a:off x="0" y="0"/>
                          <a:ext cx="259080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4" o:spid="_x0000_s1026" type="#_x0000_t32" style="position:absolute;margin-left:190.5pt;margin-top:6.35pt;width:204pt;height:8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02624" behindDoc="0" locked="0" layoutInCell="1" allowOverlap="1" wp14:anchorId="1EA0405E" wp14:editId="04D22787">
                <wp:simplePos x="0" y="0"/>
                <wp:positionH relativeFrom="column">
                  <wp:posOffset>952500</wp:posOffset>
                </wp:positionH>
                <wp:positionV relativeFrom="paragraph">
                  <wp:posOffset>299720</wp:posOffset>
                </wp:positionV>
                <wp:extent cx="1457325" cy="285750"/>
                <wp:effectExtent l="0" t="0" r="28575" b="190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7357ED" w:rsidRDefault="007357ED"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75pt;margin-top:23.6pt;width:114.75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">
                <v:textbox>
                  <w:txbxContent>
                    <w:p w:rsidR="007357ED" w:rsidRDefault="007357ED"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804672" behindDoc="0" locked="0" layoutInCell="1" allowOverlap="1" wp14:anchorId="0D4308B3" wp14:editId="5FB18205">
                <wp:simplePos x="0" y="0"/>
                <wp:positionH relativeFrom="column">
                  <wp:posOffset>6991350</wp:posOffset>
                </wp:positionH>
                <wp:positionV relativeFrom="paragraph">
                  <wp:posOffset>228600</wp:posOffset>
                </wp:positionV>
                <wp:extent cx="1114425" cy="285750"/>
                <wp:effectExtent l="0" t="0" r="28575"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550.5pt;margin-top:18pt;width:87.75pt;height: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c0CDVCUCAABOBAAADgAAAAAAAAAAAAAAAAAuAgAAZHJzL2Uyb0Rv&#10;Yy54bWxQSwECLQAUAAYACAAAACEAEtwOOd8AAAALAQAADwAAAAAAAAAAAAAAAAB/BAAAZHJzL2Rv&#10;d25yZXYueG1sUEsFBgAAAAAEAAQA8wAAAIsFAAAAAA==&#10;">
                <v:textbox>
                  <w:txbxContent>
                    <w:p w:rsidR="007357ED" w:rsidRDefault="007357ED"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99552" behindDoc="0" locked="0" layoutInCell="1" allowOverlap="1" wp14:anchorId="37D5EAD9" wp14:editId="249F4DB7">
                <wp:simplePos x="0" y="0"/>
                <wp:positionH relativeFrom="column">
                  <wp:posOffset>5010150</wp:posOffset>
                </wp:positionH>
                <wp:positionV relativeFrom="paragraph">
                  <wp:posOffset>211455</wp:posOffset>
                </wp:positionV>
                <wp:extent cx="1114425" cy="314325"/>
                <wp:effectExtent l="0" t="0" r="28575" b="285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7357ED" w:rsidRDefault="007357ED"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394.5pt;margin-top:16.65pt;width:87.7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">
                <v:textbox>
                  <w:txbxContent>
                    <w:p w:rsidR="007357ED" w:rsidRDefault="007357ED" w:rsidP="007357ED">
                      <w:r>
                        <w:t>Cover</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39488" behindDoc="0" locked="0" layoutInCell="1" allowOverlap="1" wp14:anchorId="4213C995" wp14:editId="0C293BAA">
                <wp:simplePos x="0" y="0"/>
                <wp:positionH relativeFrom="column">
                  <wp:posOffset>2428875</wp:posOffset>
                </wp:positionH>
                <wp:positionV relativeFrom="paragraph">
                  <wp:posOffset>62865</wp:posOffset>
                </wp:positionV>
                <wp:extent cx="2581275" cy="2333625"/>
                <wp:effectExtent l="0" t="38100" r="47625" b="28575"/>
                <wp:wrapNone/>
                <wp:docPr id="568" name="Straight Arrow Connector 568"/>
                <wp:cNvGraphicFramePr/>
                <a:graphic xmlns:a="http://schemas.openxmlformats.org/drawingml/2006/main">
                  <a:graphicData uri="http://schemas.microsoft.com/office/word/2010/wordprocessingShape">
                    <wps:wsp>
                      <wps:cNvCnPr/>
                      <wps:spPr>
                        <a:xfrm flipV="1">
                          <a:off x="0" y="0"/>
                          <a:ext cx="2581275" cy="2333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91.25pt;margin-top:4.95pt;width:203.25pt;height:183.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5392" behindDoc="0" locked="0" layoutInCell="1" allowOverlap="1" wp14:anchorId="24E296C4" wp14:editId="23BEA4E9">
                <wp:simplePos x="0" y="0"/>
                <wp:positionH relativeFrom="column">
                  <wp:posOffset>2428875</wp:posOffset>
                </wp:positionH>
                <wp:positionV relativeFrom="paragraph">
                  <wp:posOffset>62865</wp:posOffset>
                </wp:positionV>
                <wp:extent cx="2581275" cy="1143000"/>
                <wp:effectExtent l="0" t="38100" r="66675" b="19050"/>
                <wp:wrapNone/>
                <wp:docPr id="569" name="Straight Arrow Connector 569"/>
                <wp:cNvGraphicFramePr/>
                <a:graphic xmlns:a="http://schemas.openxmlformats.org/drawingml/2006/main">
                  <a:graphicData uri="http://schemas.microsoft.com/office/word/2010/wordprocessingShape">
                    <wps:wsp>
                      <wps:cNvCnPr/>
                      <wps:spPr>
                        <a:xfrm flipV="1">
                          <a:off x="0" y="0"/>
                          <a:ext cx="2581275" cy="1143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9" o:spid="_x0000_s1026" type="#_x0000_t32" style="position:absolute;margin-left:191.25pt;margin-top:4.95pt;width:203.25pt;height:90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21056" behindDoc="0" locked="0" layoutInCell="1" allowOverlap="1" wp14:anchorId="63C951F7" wp14:editId="3D5A49F8">
                <wp:simplePos x="0" y="0"/>
                <wp:positionH relativeFrom="column">
                  <wp:posOffset>2419350</wp:posOffset>
                </wp:positionH>
                <wp:positionV relativeFrom="paragraph">
                  <wp:posOffset>120015</wp:posOffset>
                </wp:positionV>
                <wp:extent cx="2590800" cy="761365"/>
                <wp:effectExtent l="0" t="0" r="76200" b="76835"/>
                <wp:wrapNone/>
                <wp:docPr id="570" name="Straight Arrow Connector 570"/>
                <wp:cNvGraphicFramePr/>
                <a:graphic xmlns:a="http://schemas.openxmlformats.org/drawingml/2006/main">
                  <a:graphicData uri="http://schemas.microsoft.com/office/word/2010/wordprocessingShape">
                    <wps:wsp>
                      <wps:cNvCnPr/>
                      <wps:spPr>
                        <a:xfrm>
                          <a:off x="0" y="0"/>
                          <a:ext cx="2590800" cy="7613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0" o:spid="_x0000_s1026" type="#_x0000_t32" style="position:absolute;margin-left:190.5pt;margin-top:9.45pt;width:204pt;height:59.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819008" behindDoc="0" locked="0" layoutInCell="1" allowOverlap="1" wp14:anchorId="4BD495BF" wp14:editId="35819462">
                <wp:simplePos x="0" y="0"/>
                <wp:positionH relativeFrom="column">
                  <wp:posOffset>2428875</wp:posOffset>
                </wp:positionH>
                <wp:positionV relativeFrom="paragraph">
                  <wp:posOffset>62865</wp:posOffset>
                </wp:positionV>
                <wp:extent cx="2581275" cy="400050"/>
                <wp:effectExtent l="0" t="76200" r="0" b="19050"/>
                <wp:wrapNone/>
                <wp:docPr id="571" name="Straight Arrow Connector 571"/>
                <wp:cNvGraphicFramePr/>
                <a:graphic xmlns:a="http://schemas.openxmlformats.org/drawingml/2006/main">
                  <a:graphicData uri="http://schemas.microsoft.com/office/word/2010/wordprocessingShape">
                    <wps:wsp>
                      <wps:cNvCnPr/>
                      <wps:spPr>
                        <a:xfrm flipV="1">
                          <a:off x="0" y="0"/>
                          <a:ext cx="25812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1" o:spid="_x0000_s1026" type="#_x0000_t32" style="position:absolute;margin-left:191.25pt;margin-top:4.95pt;width:203.25pt;height:31.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0816" behindDoc="0" locked="0" layoutInCell="1" allowOverlap="1" wp14:anchorId="47263ED4" wp14:editId="214532F2">
                <wp:simplePos x="0" y="0"/>
                <wp:positionH relativeFrom="column">
                  <wp:posOffset>6124575</wp:posOffset>
                </wp:positionH>
                <wp:positionV relativeFrom="paragraph">
                  <wp:posOffset>59690</wp:posOffset>
                </wp:positionV>
                <wp:extent cx="866775" cy="819150"/>
                <wp:effectExtent l="0" t="38100" r="47625" b="19050"/>
                <wp:wrapNone/>
                <wp:docPr id="572" name="Straight Arrow Connector 572"/>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2" o:spid="_x0000_s1026" type="#_x0000_t32" style="position:absolute;margin-left:482.25pt;margin-top:4.7pt;width:68.25pt;height:64.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807744" behindDoc="0" locked="0" layoutInCell="1" allowOverlap="1" wp14:anchorId="76C01EEA" wp14:editId="436EEF45">
                <wp:simplePos x="0" y="0"/>
                <wp:positionH relativeFrom="column">
                  <wp:posOffset>6124575</wp:posOffset>
                </wp:positionH>
                <wp:positionV relativeFrom="paragraph">
                  <wp:posOffset>59690</wp:posOffset>
                </wp:positionV>
                <wp:extent cx="866775" cy="1"/>
                <wp:effectExtent l="0" t="76200" r="28575" b="114300"/>
                <wp:wrapNone/>
                <wp:docPr id="573" name="Straight Arrow Connector 573"/>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73" o:spid="_x0000_s1026" type="#_x0000_t32" style="position:absolute;margin-left:482.25pt;margin-top:4.7pt;width:68.25pt;height:0;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" strokecolor="black [3040]">
                <v:stroke endarrow="open"/>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1600" behindDoc="0" locked="0" layoutInCell="1" allowOverlap="1" wp14:anchorId="3361BF0E" wp14:editId="47EB4524">
                <wp:simplePos x="0" y="0"/>
                <wp:positionH relativeFrom="column">
                  <wp:posOffset>-190500</wp:posOffset>
                </wp:positionH>
                <wp:positionV relativeFrom="paragraph">
                  <wp:posOffset>25400</wp:posOffset>
                </wp:positionV>
                <wp:extent cx="2609850" cy="285750"/>
                <wp:effectExtent l="0" t="0" r="1905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85750"/>
                        </a:xfrm>
                        <a:prstGeom prst="rect">
                          <a:avLst/>
                        </a:prstGeom>
                        <a:solidFill>
                          <a:srgbClr val="FFFFFF"/>
                        </a:solidFill>
                        <a:ln w="9525">
                          <a:solidFill>
                            <a:srgbClr val="000000"/>
                          </a:solidFill>
                          <a:miter lim="800000"/>
                          <a:headEnd/>
                          <a:tailEnd/>
                        </a:ln>
                      </wps:spPr>
                      <wps:txbx>
                        <w:txbxContent>
                          <w:p w:rsidR="007357ED" w:rsidRDefault="007357ED"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5pt;margin-top:2pt;width:205.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">
                <v:textbox>
                  <w:txbxContent>
                    <w:p w:rsidR="007357ED" w:rsidRDefault="007357ED"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2560" behindDoc="0" locked="0" layoutInCell="1" allowOverlap="1" wp14:anchorId="64CFEEF2" wp14:editId="180E95DB">
                <wp:simplePos x="0" y="0"/>
                <wp:positionH relativeFrom="column">
                  <wp:posOffset>2419350</wp:posOffset>
                </wp:positionH>
                <wp:positionV relativeFrom="paragraph">
                  <wp:posOffset>235585</wp:posOffset>
                </wp:positionV>
                <wp:extent cx="2590800" cy="1885950"/>
                <wp:effectExtent l="0" t="38100" r="57150" b="19050"/>
                <wp:wrapNone/>
                <wp:docPr id="575" name="Straight Arrow Connector 575"/>
                <wp:cNvGraphicFramePr/>
                <a:graphic xmlns:a="http://schemas.openxmlformats.org/drawingml/2006/main">
                  <a:graphicData uri="http://schemas.microsoft.com/office/word/2010/wordprocessingShape">
                    <wps:wsp>
                      <wps:cNvCnPr/>
                      <wps:spPr>
                        <a:xfrm flipV="1">
                          <a:off x="0" y="0"/>
                          <a:ext cx="2590800" cy="1885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5" o:spid="_x0000_s1026" type="#_x0000_t32" style="position:absolute;margin-left:190.5pt;margin-top:18.55pt;width:204pt;height:148.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0512" behindDoc="0" locked="0" layoutInCell="1" allowOverlap="1" wp14:anchorId="0297A12B" wp14:editId="0E0EA15A">
                <wp:simplePos x="0" y="0"/>
                <wp:positionH relativeFrom="column">
                  <wp:posOffset>2428875</wp:posOffset>
                </wp:positionH>
                <wp:positionV relativeFrom="paragraph">
                  <wp:posOffset>235585</wp:posOffset>
                </wp:positionV>
                <wp:extent cx="2581275" cy="1514475"/>
                <wp:effectExtent l="0" t="38100" r="47625" b="28575"/>
                <wp:wrapNone/>
                <wp:docPr id="576" name="Straight Arrow Connector 576"/>
                <wp:cNvGraphicFramePr/>
                <a:graphic xmlns:a="http://schemas.openxmlformats.org/drawingml/2006/main">
                  <a:graphicData uri="http://schemas.microsoft.com/office/word/2010/wordprocessingShape">
                    <wps:wsp>
                      <wps:cNvCnPr/>
                      <wps:spPr>
                        <a:xfrm flipV="1">
                          <a:off x="0" y="0"/>
                          <a:ext cx="2581275" cy="1514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6" o:spid="_x0000_s1026" type="#_x0000_t32" style="position:absolute;margin-left:191.25pt;margin-top:18.55pt;width:203.25pt;height:119.2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8464" behindDoc="0" locked="0" layoutInCell="1" allowOverlap="1" wp14:anchorId="6250AC0C" wp14:editId="4BE53B99">
                <wp:simplePos x="0" y="0"/>
                <wp:positionH relativeFrom="column">
                  <wp:posOffset>2428875</wp:posOffset>
                </wp:positionH>
                <wp:positionV relativeFrom="paragraph">
                  <wp:posOffset>235585</wp:posOffset>
                </wp:positionV>
                <wp:extent cx="2581275" cy="1122680"/>
                <wp:effectExtent l="0" t="38100" r="66675" b="20320"/>
                <wp:wrapNone/>
                <wp:docPr id="577" name="Straight Arrow Connector 577"/>
                <wp:cNvGraphicFramePr/>
                <a:graphic xmlns:a="http://schemas.openxmlformats.org/drawingml/2006/main">
                  <a:graphicData uri="http://schemas.microsoft.com/office/word/2010/wordprocessingShape">
                    <wps:wsp>
                      <wps:cNvCnPr/>
                      <wps:spPr>
                        <a:xfrm flipV="1">
                          <a:off x="0" y="0"/>
                          <a:ext cx="2581275" cy="1122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191.25pt;margin-top:18.55pt;width:203.25pt;height:88.4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" strokecolor="black [3040]">
                <v:stroke endarrow="open"/>
              </v:shape>
            </w:pict>
          </mc:Fallback>
        </mc:AlternateContent>
      </w:r>
      <w:r w:rsidRPr="00696F84">
        <w:rPr>
          <w:noProof/>
          <w:u w:val="single"/>
        </w:rPr>
        <mc:AlternateContent>
          <mc:Choice Requires="wps">
            <w:drawing>
              <wp:anchor distT="0" distB="0" distL="114300" distR="114300" simplePos="0" relativeHeight="251823104" behindDoc="0" locked="0" layoutInCell="1" allowOverlap="1" wp14:anchorId="342C445C" wp14:editId="214746DB">
                <wp:simplePos x="0" y="0"/>
                <wp:positionH relativeFrom="column">
                  <wp:posOffset>123824</wp:posOffset>
                </wp:positionH>
                <wp:positionV relativeFrom="paragraph">
                  <wp:posOffset>64135</wp:posOffset>
                </wp:positionV>
                <wp:extent cx="2295525" cy="285750"/>
                <wp:effectExtent l="0" t="0" r="28575" b="1905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85750"/>
                        </a:xfrm>
                        <a:prstGeom prst="rect">
                          <a:avLst/>
                        </a:prstGeom>
                        <a:solidFill>
                          <a:srgbClr val="FFFFFF"/>
                        </a:solidFill>
                        <a:ln w="9525">
                          <a:solidFill>
                            <a:srgbClr val="000000"/>
                          </a:solidFill>
                          <a:miter lim="800000"/>
                          <a:headEnd/>
                          <a:tailEnd/>
                        </a:ln>
                      </wps:spPr>
                      <wps:txbx>
                        <w:txbxContent>
                          <w:p w:rsidR="007357ED" w:rsidRDefault="007357ED"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9.75pt;margin-top:5.05pt;width:180.75pt;height: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">
                <v:textbox>
                  <w:txbxContent>
                    <w:p w:rsidR="007357ED" w:rsidRDefault="007357ED"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22080" behindDoc="0" locked="0" layoutInCell="1" allowOverlap="1" wp14:anchorId="4675F355" wp14:editId="3604F16D">
                <wp:simplePos x="0" y="0"/>
                <wp:positionH relativeFrom="column">
                  <wp:posOffset>2390775</wp:posOffset>
                </wp:positionH>
                <wp:positionV relativeFrom="paragraph">
                  <wp:posOffset>233680</wp:posOffset>
                </wp:positionV>
                <wp:extent cx="2619375" cy="0"/>
                <wp:effectExtent l="0" t="76200" r="28575" b="114300"/>
                <wp:wrapNone/>
                <wp:docPr id="579" name="Straight Arrow Connector 579"/>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88.25pt;margin-top:18.4pt;width:206.2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809792" behindDoc="0" locked="0" layoutInCell="1" allowOverlap="1" wp14:anchorId="76AEAB80" wp14:editId="25F64397">
                <wp:simplePos x="0" y="0"/>
                <wp:positionH relativeFrom="column">
                  <wp:posOffset>5010150</wp:posOffset>
                </wp:positionH>
                <wp:positionV relativeFrom="paragraph">
                  <wp:posOffset>78740</wp:posOffset>
                </wp:positionV>
                <wp:extent cx="1114425" cy="285750"/>
                <wp:effectExtent l="0" t="0" r="28575" b="190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394.5pt;margin-top:6.2pt;width:87.75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HmYGpiUCAABOBAAADgAAAAAAAAAAAAAAAAAuAgAAZHJzL2Uyb0Rv&#10;Yy54bWxQSwECLQAUAAYACAAAACEAuMJuBt8AAAAJAQAADwAAAAAAAAAAAAAAAAB/BAAAZHJzL2Rv&#10;d25yZXYueG1sUEsFBgAAAAAEAAQA8wAAAIsFAAAAAA==&#10;">
                <v:textbox>
                  <w:txbxContent>
                    <w:p w:rsidR="007357ED" w:rsidRDefault="007357ED"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4128" behindDoc="0" locked="0" layoutInCell="1" allowOverlap="1" wp14:anchorId="29615794" wp14:editId="1669A00F">
                <wp:simplePos x="0" y="0"/>
                <wp:positionH relativeFrom="column">
                  <wp:posOffset>742950</wp:posOffset>
                </wp:positionH>
                <wp:positionV relativeFrom="paragraph">
                  <wp:posOffset>112395</wp:posOffset>
                </wp:positionV>
                <wp:extent cx="1676400" cy="285750"/>
                <wp:effectExtent l="0" t="0" r="19050" b="1905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5750"/>
                        </a:xfrm>
                        <a:prstGeom prst="rect">
                          <a:avLst/>
                        </a:prstGeom>
                        <a:solidFill>
                          <a:srgbClr val="FFFFFF"/>
                        </a:solidFill>
                        <a:ln w="9525">
                          <a:solidFill>
                            <a:srgbClr val="000000"/>
                          </a:solidFill>
                          <a:miter lim="800000"/>
                          <a:headEnd/>
                          <a:tailEnd/>
                        </a:ln>
                      </wps:spPr>
                      <wps:txbx>
                        <w:txbxContent>
                          <w:p w:rsidR="007357ED" w:rsidRDefault="007357ED" w:rsidP="007357ED">
                            <w:r>
                              <w:t>Multi-Storied Vegetation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58.5pt;margin-top:8.85pt;width:132pt;height: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">
                <v:textbox>
                  <w:txbxContent>
                    <w:p w:rsidR="007357ED" w:rsidRDefault="007357ED" w:rsidP="007357ED">
                      <w:r>
                        <w:t>Multi-Storied Vegetation</w:t>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5152" behindDoc="0" locked="0" layoutInCell="1" allowOverlap="1" wp14:anchorId="3484B191" wp14:editId="619CD992">
                <wp:simplePos x="0" y="0"/>
                <wp:positionH relativeFrom="column">
                  <wp:posOffset>952499</wp:posOffset>
                </wp:positionH>
                <wp:positionV relativeFrom="paragraph">
                  <wp:posOffset>179705</wp:posOffset>
                </wp:positionV>
                <wp:extent cx="1476375" cy="285750"/>
                <wp:effectExtent l="0" t="0" r="2857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7357ED" w:rsidRDefault="007357ED" w:rsidP="007357ED">
                            <w:r>
                              <w:t>Native 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75pt;margin-top:14.15pt;width:116.25pt;height: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">
                <v:textbox>
                  <w:txbxContent>
                    <w:p w:rsidR="007357ED" w:rsidRDefault="007357ED" w:rsidP="007357ED">
                      <w:r>
                        <w:t>Native Grass Diversity</w:t>
                      </w:r>
                    </w:p>
                  </w:txbxContent>
                </v:textbox>
              </v:shape>
            </w:pict>
          </mc:Fallback>
        </mc:AlternateContent>
      </w:r>
    </w:p>
    <w:p w:rsidR="007357ED" w:rsidRDefault="007357ED" w:rsidP="007357ED">
      <w:r w:rsidRPr="00696F84">
        <w:rPr>
          <w:noProof/>
          <w:u w:val="single"/>
        </w:rPr>
        <mc:AlternateContent>
          <mc:Choice Requires="wps">
            <w:drawing>
              <wp:anchor distT="0" distB="0" distL="114300" distR="114300" simplePos="0" relativeHeight="251826176" behindDoc="0" locked="0" layoutInCell="1" allowOverlap="1" wp14:anchorId="040B5A81" wp14:editId="429BB7DE">
                <wp:simplePos x="0" y="0"/>
                <wp:positionH relativeFrom="column">
                  <wp:posOffset>952500</wp:posOffset>
                </wp:positionH>
                <wp:positionV relativeFrom="paragraph">
                  <wp:posOffset>247015</wp:posOffset>
                </wp:positionV>
                <wp:extent cx="1466850" cy="285750"/>
                <wp:effectExtent l="0" t="0" r="19050" b="1905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85750"/>
                        </a:xfrm>
                        <a:prstGeom prst="rect">
                          <a:avLst/>
                        </a:prstGeom>
                        <a:solidFill>
                          <a:srgbClr val="FFFFFF"/>
                        </a:solidFill>
                        <a:ln w="9525">
                          <a:solidFill>
                            <a:srgbClr val="000000"/>
                          </a:solidFill>
                          <a:miter lim="800000"/>
                          <a:headEnd/>
                          <a:tailEnd/>
                        </a:ln>
                      </wps:spPr>
                      <wps:txbx>
                        <w:txbxContent>
                          <w:p w:rsidR="007357ED" w:rsidRDefault="007357ED" w:rsidP="007357ED">
                            <w:r>
                              <w:t>Forb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75pt;margin-top:19.45pt;width:115.5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">
                <v:textbox>
                  <w:txbxContent>
                    <w:p w:rsidR="007357ED" w:rsidRDefault="007357ED" w:rsidP="007357ED">
                      <w:r>
                        <w:t>Forb Diversity</w:t>
                      </w:r>
                    </w:p>
                  </w:txbxContent>
                </v:textbox>
              </v:shape>
            </w:pict>
          </mc:Fallback>
        </mc:AlternateContent>
      </w:r>
    </w:p>
    <w:p w:rsidR="007357ED" w:rsidRDefault="007357ED" w:rsidP="007357ED">
      <w:pPr>
        <w:jc w:val="center"/>
      </w:pPr>
      <w:r w:rsidRPr="00696F84">
        <w:rPr>
          <w:noProof/>
          <w:u w:val="single"/>
        </w:rPr>
        <mc:AlternateContent>
          <mc:Choice Requires="wps">
            <w:drawing>
              <wp:anchor distT="0" distB="0" distL="114300" distR="114300" simplePos="0" relativeHeight="251827200" behindDoc="0" locked="0" layoutInCell="1" allowOverlap="1" wp14:anchorId="076AC350" wp14:editId="25D3946E">
                <wp:simplePos x="0" y="0"/>
                <wp:positionH relativeFrom="column">
                  <wp:posOffset>951865</wp:posOffset>
                </wp:positionH>
                <wp:positionV relativeFrom="paragraph">
                  <wp:posOffset>305435</wp:posOffset>
                </wp:positionV>
                <wp:extent cx="1476375" cy="285750"/>
                <wp:effectExtent l="0" t="0" r="28575" b="1905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7357ED" w:rsidRDefault="007357ED" w:rsidP="007357ED">
                            <w:r>
                              <w:t>Shrub/ Tree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74.95pt;margin-top:24.05pt;width:116.2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">
                <v:textbox>
                  <w:txbxContent>
                    <w:p w:rsidR="007357ED" w:rsidRDefault="007357ED" w:rsidP="007357ED">
                      <w:r>
                        <w:t>Shrub/ Tree Diversity</w:t>
                      </w:r>
                    </w:p>
                  </w:txbxContent>
                </v:textbox>
              </v:shape>
            </w:pict>
          </mc:Fallback>
        </mc:AlternateContent>
      </w:r>
      <w:r w:rsidRPr="00696F84">
        <w:rPr>
          <w:noProof/>
          <w:u w:val="single"/>
        </w:rPr>
        <mc:AlternateContent>
          <mc:Choice Requires="wps">
            <w:drawing>
              <wp:anchor distT="0" distB="0" distL="114300" distR="114300" simplePos="0" relativeHeight="251828224" behindDoc="0" locked="0" layoutInCell="1" allowOverlap="1" wp14:anchorId="40F1F490" wp14:editId="1D3FFF6C">
                <wp:simplePos x="0" y="0"/>
                <wp:positionH relativeFrom="column">
                  <wp:posOffset>952500</wp:posOffset>
                </wp:positionH>
                <wp:positionV relativeFrom="paragraph">
                  <wp:posOffset>676910</wp:posOffset>
                </wp:positionV>
                <wp:extent cx="1457325" cy="285750"/>
                <wp:effectExtent l="0" t="0" r="28575" b="1905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7357ED" w:rsidRDefault="007357ED" w:rsidP="007357ED">
                            <w:r>
                              <w:t>Spring Forb Green-up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5pt;margin-top:53.3pt;width:114.75pt;height:2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">
                <v:textbox>
                  <w:txbxContent>
                    <w:p w:rsidR="007357ED" w:rsidRDefault="007357ED" w:rsidP="007357ED">
                      <w:r>
                        <w:t>Spring Forb Green-up</w:t>
                      </w:r>
                    </w:p>
                  </w:txbxContent>
                </v:textbox>
              </v:shape>
            </w:pict>
          </mc:Fallback>
        </mc:AlternateContent>
      </w:r>
      <w:r>
        <w:br w:type="page"/>
      </w:r>
    </w:p>
    <w:p w:rsidR="007357ED" w:rsidRDefault="007357ED" w:rsidP="007357ED">
      <w:pPr>
        <w:jc w:val="center"/>
        <w:sectPr w:rsidR="007357ED" w:rsidSect="00CD4D88">
          <w:pgSz w:w="15840" w:h="12240" w:orient="landscape"/>
          <w:pgMar w:top="1440" w:right="1440" w:bottom="1440" w:left="1440" w:header="720" w:footer="720" w:gutter="0"/>
          <w:cols w:space="720"/>
          <w:docGrid w:linePitch="360"/>
        </w:sectPr>
      </w:pPr>
    </w:p>
    <w:p w:rsidR="007357ED" w:rsidRDefault="007357ED" w:rsidP="007357E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7357ED" w:rsidRPr="00E6792B" w:rsidRDefault="007357ED" w:rsidP="007357ED">
      <w:pPr>
        <w:rPr>
          <w:sz w:val="24"/>
          <w:szCs w:val="24"/>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8"/>
        <w:gridCol w:w="2160"/>
        <w:gridCol w:w="2776"/>
        <w:gridCol w:w="4874"/>
      </w:tblGrid>
      <w:tr w:rsidR="007357ED" w:rsidTr="00945D70">
        <w:tc>
          <w:tcPr>
            <w:tcW w:w="1098" w:type="dxa"/>
            <w:tcBorders>
              <w:bottom w:val="single" w:sz="4" w:space="0" w:color="auto"/>
            </w:tcBorders>
          </w:tcPr>
          <w:p w:rsidR="007357ED" w:rsidRPr="00AA0A01" w:rsidRDefault="007357ED" w:rsidP="00945D70">
            <w:pPr>
              <w:jc w:val="center"/>
              <w:rPr>
                <w:sz w:val="24"/>
                <w:szCs w:val="24"/>
                <w:u w:val="single"/>
              </w:rPr>
            </w:pPr>
            <w:r w:rsidRPr="00AA0A01">
              <w:rPr>
                <w:sz w:val="24"/>
                <w:szCs w:val="24"/>
                <w:u w:val="single"/>
              </w:rPr>
              <w:t>Variable</w:t>
            </w:r>
          </w:p>
        </w:tc>
        <w:tc>
          <w:tcPr>
            <w:tcW w:w="2160" w:type="dxa"/>
            <w:tcBorders>
              <w:bottom w:val="single" w:sz="4" w:space="0" w:color="auto"/>
            </w:tcBorders>
          </w:tcPr>
          <w:p w:rsidR="007357ED" w:rsidRPr="00AA0A01" w:rsidRDefault="007357ED" w:rsidP="00945D70">
            <w:pPr>
              <w:rPr>
                <w:sz w:val="24"/>
                <w:szCs w:val="24"/>
                <w:u w:val="single"/>
              </w:rPr>
            </w:pPr>
            <w:r w:rsidRPr="00AA0A01">
              <w:rPr>
                <w:sz w:val="24"/>
                <w:szCs w:val="24"/>
                <w:u w:val="single"/>
              </w:rPr>
              <w:t>Description</w:t>
            </w:r>
          </w:p>
        </w:tc>
        <w:tc>
          <w:tcPr>
            <w:tcW w:w="2776" w:type="dxa"/>
            <w:tcBorders>
              <w:bottom w:val="single" w:sz="4" w:space="0" w:color="auto"/>
            </w:tcBorders>
          </w:tcPr>
          <w:p w:rsidR="007357ED" w:rsidRPr="00AA0A01" w:rsidRDefault="007357ED" w:rsidP="00945D70">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7357ED" w:rsidRPr="00AA0A01" w:rsidRDefault="007357ED"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Canopy Cover of trees as measured by a densitometer or aerial photo over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Pr="001613D1" w:rsidRDefault="007357ED" w:rsidP="00945D70">
            <w:pPr>
              <w:rPr>
                <w:rFonts w:eastAsiaTheme="minorEastAsia"/>
                <w:sz w:val="24"/>
                <w:szCs w:val="24"/>
              </w:rPr>
            </w:pPr>
          </w:p>
          <w:p w:rsidR="007357ED" w:rsidRPr="00986E34" w:rsidRDefault="007357ED" w:rsidP="00945D70">
            <w:pPr>
              <w:rPr>
                <w:rFonts w:eastAsiaTheme="minorEastAsia"/>
                <w:sz w:val="24"/>
                <w:szCs w:val="24"/>
                <w:u w:val="single"/>
              </w:rPr>
            </w:pPr>
          </w:p>
          <w:p w:rsidR="007357ED" w:rsidRDefault="007357ED" w:rsidP="00945D70">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6.367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1.3,7.367</m:t>
                        </m:r>
                      </m:e>
                    </m:d>
                    <m:r>
                      <w:rPr>
                        <w:rFonts w:ascii="Cambria Math" w:eastAsiaTheme="minorEastAsia" w:hAnsi="Cambria Math"/>
                        <w:sz w:val="24"/>
                        <w:szCs w:val="24"/>
                      </w:rPr>
                      <m:t>4.5</m:t>
                    </m:r>
                  </m:den>
                </m:f>
              </m:oMath>
            </m:oMathPara>
          </w:p>
          <w:p w:rsidR="007357ED" w:rsidRDefault="007357ED" w:rsidP="00945D70">
            <w:pPr>
              <w:rPr>
                <w:rFonts w:eastAsiaTheme="minorEastAsia"/>
                <w:sz w:val="18"/>
                <w:szCs w:val="18"/>
              </w:rPr>
            </w:pPr>
            <w:r>
              <w:rPr>
                <w:rFonts w:eastAsiaTheme="minorEastAsia"/>
                <w:sz w:val="24"/>
                <w:szCs w:val="24"/>
              </w:rPr>
              <w:t xml:space="preserve"> </w:t>
            </w:r>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2C7E6932" wp14:editId="08966F12">
                  <wp:extent cx="2952750" cy="2952750"/>
                  <wp:effectExtent l="0" t="0" r="0" b="0"/>
                  <wp:docPr id="586" name="Picture 586" descr="X:\Masked Bobwhite\Graphs\Suitability Functions\Mary Hunnicutt\T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Mary Hunnicutt\TC_Mary.em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Cover of woody shrubs as measured by aerial photo, or line intercept method, within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Pr="002E29BA"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2.5</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1.5,2.5</m:t>
                        </m:r>
                      </m:e>
                    </m:d>
                    <m:r>
                      <w:rPr>
                        <w:rFonts w:ascii="Cambria Math" w:eastAsiaTheme="minorEastAsia" w:hAnsi="Cambria Math"/>
                        <w:sz w:val="24"/>
                        <w:szCs w:val="24"/>
                      </w:rPr>
                      <m:t>2.11</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7D977126" wp14:editId="35DCC0A8">
                  <wp:extent cx="2952750" cy="2952750"/>
                  <wp:effectExtent l="0" t="0" r="0" b="0"/>
                  <wp:docPr id="587" name="Picture 587" descr="X:\Masked Bobwhite\Graphs\Suitability Functions\Mary Hunnicutt\S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Mary Hunnicutt\SC_Mary.em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BG</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Amount of bare ground, including that under vegetation.  Must be capable of being traversed by a bobwhite.  Measured as one would on </w:t>
            </w:r>
            <w:proofErr w:type="spellStart"/>
            <w:r>
              <w:rPr>
                <w:sz w:val="24"/>
                <w:szCs w:val="24"/>
              </w:rPr>
              <w:t>Daubenmire</w:t>
            </w:r>
            <w:proofErr w:type="spellEnd"/>
            <w:r>
              <w:rPr>
                <w:sz w:val="24"/>
                <w:szCs w:val="24"/>
              </w:rPr>
              <w:t xml:space="preserve"> transect.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Pr="002E29BA"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x&lt;0.28,</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
                        <m:r>
                          <w:rPr>
                            <w:rFonts w:ascii="Cambria Math" w:eastAsiaTheme="minorEastAsia" w:hAnsi="Cambria Math"/>
                            <w:sz w:val="24"/>
                            <w:szCs w:val="24"/>
                          </w:rPr>
                          <m:t>(.28&lt;x&lt;.45), 1</m:t>
                        </m:r>
                      </m:e>
                      <m:e>
                        <m:r>
                          <w:rPr>
                            <w:rFonts w:ascii="Cambria Math" w:eastAsiaTheme="minorEastAsia" w:hAnsi="Cambria Math"/>
                            <w:sz w:val="24"/>
                            <w:szCs w:val="24"/>
                          </w:rPr>
                          <m:t>x&gt;.45,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1679950E" wp14:editId="5157EBFD">
                  <wp:extent cx="2952750" cy="2952750"/>
                  <wp:effectExtent l="0" t="0" r="0" b="0"/>
                  <wp:docPr id="588" name="Picture 588" descr="X:\Masked Bobwhite\Graphs\Suitability Functions\Mary Hunnicutt\BG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Mary Hunnicutt\BG_Mary.em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r>
              <w:rPr>
                <w:sz w:val="24"/>
                <w:szCs w:val="24"/>
              </w:rPr>
              <w:t>FC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r>
              <w:rPr>
                <w:sz w:val="24"/>
                <w:szCs w:val="24"/>
              </w:rPr>
              <w:t xml:space="preserve">Proportion of green forbs measured as one would in a </w:t>
            </w:r>
            <w:proofErr w:type="spellStart"/>
            <w:r>
              <w:rPr>
                <w:sz w:val="24"/>
                <w:szCs w:val="24"/>
              </w:rPr>
              <w:t>Daubnenmire</w:t>
            </w:r>
            <w:proofErr w:type="spellEnd"/>
            <w:r>
              <w:rPr>
                <w:sz w:val="24"/>
                <w:szCs w:val="24"/>
              </w:rPr>
              <w:t xml:space="preserve"> frame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r>
                              <w:rPr>
                                <w:rFonts w:ascii="Cambria Math" w:eastAsiaTheme="minorEastAsia" w:hAnsi="Cambria Math"/>
                                <w:sz w:val="24"/>
                                <w:szCs w:val="24"/>
                              </w:rPr>
                              <m:t>1.099</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767D1DC4" wp14:editId="38EBED80">
                  <wp:extent cx="2952750" cy="2952750"/>
                  <wp:effectExtent l="0" t="0" r="0" b="0"/>
                  <wp:docPr id="589" name="Picture 589" descr="X:\Masked Bobwhite\Graphs\Suitability Functions\Mary Hunnicutt\F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Mary Hunnicutt\FC_Mary.em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Proportion of native grass as measured by basal area by line intercept or </w:t>
            </w:r>
            <w:proofErr w:type="spellStart"/>
            <w:r>
              <w:rPr>
                <w:sz w:val="24"/>
                <w:szCs w:val="24"/>
              </w:rPr>
              <w:t>Daubenmire</w:t>
            </w:r>
            <w:proofErr w:type="spellEnd"/>
            <w:r>
              <w:rPr>
                <w:sz w:val="24"/>
                <w:szCs w:val="24"/>
              </w:rPr>
              <w:t xml:space="preserve"> Method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3A1E99AD" wp14:editId="42FA67E6">
                  <wp:extent cx="2952750" cy="2952750"/>
                  <wp:effectExtent l="0" t="0" r="0" b="0"/>
                  <wp:docPr id="590" name="Picture 590" descr="X:\Masked Bobwhite\Graphs\Suitability Functions\Mary Hunnicutt\G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Mary Hunnicutt\GC_Mary.em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NC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The number of appropriate nest sites, as counted in a frame or intercept technique, per acre.  </w:t>
            </w:r>
          </w:p>
        </w:tc>
        <w:tc>
          <w:tcPr>
            <w:tcW w:w="2776" w:type="dxa"/>
            <w:tcBorders>
              <w:top w:val="single" w:sz="4" w:space="0" w:color="auto"/>
              <w:left w:val="single" w:sz="4" w:space="0" w:color="auto"/>
              <w:bottom w:val="single" w:sz="4" w:space="0" w:color="auto"/>
              <w:right w:val="single" w:sz="4" w:space="0" w:color="auto"/>
            </w:tcBorders>
          </w:tcPr>
          <w:p w:rsidR="007357ED" w:rsidRPr="00A66042" w:rsidRDefault="007357ED" w:rsidP="00945D70">
            <w:pPr>
              <w:rPr>
                <w:rFonts w:eastAsiaTheme="minorEastAsia"/>
                <w:sz w:val="18"/>
                <w:szCs w:val="18"/>
              </w:rPr>
            </w:pPr>
          </w:p>
          <w:p w:rsidR="007357ED" w:rsidRPr="00A66042" w:rsidRDefault="007357ED" w:rsidP="00945D70">
            <w:pPr>
              <w:rPr>
                <w:rFonts w:eastAsiaTheme="minorEastAsia"/>
                <w:sz w:val="18"/>
                <w:szCs w:val="18"/>
              </w:rPr>
            </w:pPr>
          </w:p>
          <w:p w:rsidR="007357ED" w:rsidRPr="00A66042" w:rsidRDefault="007357ED" w:rsidP="00945D70">
            <w:pPr>
              <w:rPr>
                <w:rFonts w:eastAsiaTheme="minorEastAsia"/>
                <w:sz w:val="18"/>
                <w:szCs w:val="18"/>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x&lt;300,</m:t>
                        </m:r>
                      </m:e>
                      <m:e>
                        <m:r>
                          <w:rPr>
                            <w:rFonts w:ascii="Cambria Math" w:eastAsiaTheme="minorEastAsia" w:hAnsi="Cambria Math"/>
                            <w:sz w:val="18"/>
                            <w:szCs w:val="18"/>
                          </w:rPr>
                          <m:t>250.6628</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r>
                          <w:rPr>
                            <w:rFonts w:ascii="Cambria Math" w:eastAsiaTheme="minorEastAsia" w:hAnsi="Cambria Math"/>
                            <w:sz w:val="18"/>
                            <w:szCs w:val="18"/>
                          </w:rPr>
                          <m:t xml:space="preserve"> </m:t>
                        </m:r>
                        <m:ctrlPr>
                          <w:rPr>
                            <w:rFonts w:ascii="Cambria Math" w:eastAsia="Cambria Math" w:hAnsi="Cambria Math" w:cs="Cambria Math"/>
                            <w:i/>
                            <w:sz w:val="18"/>
                            <w:szCs w:val="18"/>
                          </w:rPr>
                        </m:ctrlPr>
                      </m:e>
                      <m:e>
                        <m:r>
                          <w:rPr>
                            <w:rFonts w:ascii="Cambria Math" w:eastAsia="Cambria Math" w:hAnsi="Cambria Math" w:cs="Cambria Math"/>
                            <w:sz w:val="18"/>
                            <w:szCs w:val="18"/>
                          </w:rPr>
                          <m:t>300&lt;x&gt;600, 1</m:t>
                        </m:r>
                      </m:e>
                      <m:e>
                        <m:r>
                          <w:rPr>
                            <w:rFonts w:ascii="Cambria Math" w:eastAsiaTheme="minorEastAsia" w:hAnsi="Cambria Math"/>
                            <w:sz w:val="18"/>
                            <w:szCs w:val="18"/>
                          </w:rPr>
                          <m:t>x&gt;600,</m:t>
                        </m:r>
                        <m:ctrlPr>
                          <w:rPr>
                            <w:rFonts w:ascii="Cambria Math" w:eastAsia="Cambria Math" w:hAnsi="Cambria Math" w:cs="Cambria Math"/>
                            <w:i/>
                            <w:sz w:val="18"/>
                            <w:szCs w:val="18"/>
                          </w:rPr>
                        </m:ctrlPr>
                      </m:e>
                      <m:e>
                        <m:r>
                          <w:rPr>
                            <w:rFonts w:ascii="Cambria Math" w:eastAsia="Cambria Math" w:hAnsi="Cambria Math" w:cs="Cambria Math"/>
                            <w:sz w:val="18"/>
                            <w:szCs w:val="18"/>
                          </w:rPr>
                          <m:t>501.3257</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40E8F155" wp14:editId="437F2AC3">
                  <wp:extent cx="2952750" cy="2952750"/>
                  <wp:effectExtent l="0" t="0" r="0" b="0"/>
                  <wp:docPr id="591" name="Picture 591" descr="X:\Masked Bobwhite\Graphs\Suitability Functions\Mary Hunnicutt\Nest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Mary Hunnicutt\Nest_Mary.em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The number of native grass species per acre as counted on a line intercept </w:t>
            </w:r>
          </w:p>
        </w:tc>
        <w:tc>
          <w:tcPr>
            <w:tcW w:w="2776" w:type="dxa"/>
            <w:tcBorders>
              <w:top w:val="single" w:sz="4" w:space="0" w:color="auto"/>
              <w:left w:val="single" w:sz="4" w:space="0" w:color="auto"/>
              <w:bottom w:val="single" w:sz="4" w:space="0" w:color="auto"/>
              <w:right w:val="single" w:sz="4" w:space="0" w:color="auto"/>
            </w:tcBorders>
          </w:tcPr>
          <w:p w:rsidR="007357ED" w:rsidRPr="00CE626D" w:rsidRDefault="007357ED" w:rsidP="00945D70">
            <w:pPr>
              <w:rPr>
                <w:rFonts w:eastAsiaTheme="minorEastAsia"/>
              </w:rPr>
            </w:pPr>
          </w:p>
          <w:p w:rsidR="007357ED" w:rsidRPr="00CE626D" w:rsidRDefault="007357ED" w:rsidP="00945D70">
            <w:pPr>
              <w:rPr>
                <w:rFonts w:eastAsiaTheme="minorEastAsia"/>
              </w:rPr>
            </w:pPr>
          </w:p>
          <w:p w:rsidR="007357ED" w:rsidRPr="001613D1" w:rsidRDefault="007357ED" w:rsidP="00945D70">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1.4</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(10)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7D345A0A" wp14:editId="5C6F22D9">
                  <wp:extent cx="2952750" cy="2952750"/>
                  <wp:effectExtent l="0" t="0" r="0" b="0"/>
                  <wp:docPr id="592" name="Picture 592" descr="X:\Masked Bobwhite\Graphs\Suitability Functions\Mary Hunnicutt\G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Masked Bobwhite\Graphs\Suitability Functions\Mary Hunnicutt\GD_Mary.em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The number of forb species per acre, as measured on a line intercept or frame method.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11917F17" wp14:editId="15C54370">
                  <wp:extent cx="2952750" cy="2952750"/>
                  <wp:effectExtent l="0" t="0" r="0" b="0"/>
                  <wp:docPr id="593" name="Picture 593" descr="X:\Masked Bobwhite\Graphs\Suitability Functions\Mary Hunnicutt\F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Masked Bobwhite\Graphs\Suitability Functions\Mary Hunnicutt\FD_Mary.em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The number of shrub and tree species, per acre, as counted on a line transect or quadrant.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5x</m:t>
                            </m:r>
                          </m:num>
                          <m:den>
                            <m:r>
                              <w:rPr>
                                <w:rFonts w:ascii="Cambria Math" w:eastAsiaTheme="minorEastAsia" w:hAnsi="Cambria Math"/>
                              </w:rPr>
                              <m:t>4</m:t>
                            </m:r>
                          </m:den>
                        </m:f>
                      </m:sup>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241B9184" wp14:editId="50AA3039">
                  <wp:extent cx="2952750" cy="2952750"/>
                  <wp:effectExtent l="0" t="0" r="0" b="0"/>
                  <wp:docPr id="594" name="Picture 594" descr="X:\Masked Bobwhite\Graphs\Suitability Functions\Mary Hunnicutt\ST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Masked Bobwhite\Graphs\Suitability Functions\Mary Hunnicutt\STD_Mary.em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EH</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Presence or absence of an </w:t>
            </w:r>
            <w:proofErr w:type="spellStart"/>
            <w:r>
              <w:rPr>
                <w:sz w:val="24"/>
                <w:szCs w:val="24"/>
              </w:rPr>
              <w:t>ecotone</w:t>
            </w:r>
            <w:proofErr w:type="spellEnd"/>
            <w:r>
              <w:rPr>
                <w:sz w:val="24"/>
                <w:szCs w:val="24"/>
              </w:rPr>
              <w:t xml:space="preserve"> between drainage and upland grass habitat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2F805273" wp14:editId="68E7DC9E">
                  <wp:extent cx="2952750" cy="2952750"/>
                  <wp:effectExtent l="0" t="0" r="0" b="0"/>
                  <wp:docPr id="595" name="Picture 595" descr="X:\Masked Bobwhite\Graphs\Suitability Functions\Mary Hunnicutt\Edge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Masked Bobwhite\Graphs\Suitability Functions\Mary Hunnicutt\Edge_Mary.em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LV</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The presence or absence of multi-layered vegetation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4A6BA1C0" wp14:editId="1E290D02">
                  <wp:extent cx="2952750" cy="2952750"/>
                  <wp:effectExtent l="0" t="0" r="0" b="0"/>
                  <wp:docPr id="596" name="Picture 596" descr="X:\Masked Bobwhite\Graphs\Suitability Functions\Mary Hunnicutt\Lay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Masked Bobwhite\Graphs\Suitability Functions\Mary Hunnicutt\Layer_Mary.em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98"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GR</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Grasshopper abundance during the breeding season on each acre.  The exact relationship is unknown but more is better.  The given function will assign suitability to an area relative to other measured areas.</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1613D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Rank(x)</m:t>
                        </m:r>
                      </m:e>
                      <m:sup>
                        <m:r>
                          <w:rPr>
                            <w:rFonts w:ascii="Cambria Math" w:eastAsiaTheme="minorEastAsia" w:hAnsi="Cambria Math"/>
                            <w:sz w:val="24"/>
                            <w:szCs w:val="24"/>
                          </w:rPr>
                          <m:t>2</m:t>
                        </m:r>
                      </m:sup>
                    </m:sSup>
                  </m:num>
                  <m:den>
                    <m:r>
                      <w:rPr>
                        <w:rFonts w:ascii="Cambria Math" w:eastAsiaTheme="minorEastAsia" w:hAnsi="Cambria Math"/>
                        <w:sz w:val="24"/>
                        <w:szCs w:val="24"/>
                      </w:rPr>
                      <m:t>Length(x)</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945D70">
            <w:pPr>
              <w:rPr>
                <w:noProof/>
                <w:sz w:val="24"/>
                <w:szCs w:val="24"/>
              </w:rPr>
            </w:pPr>
            <w:r>
              <w:rPr>
                <w:noProof/>
                <w:sz w:val="24"/>
                <w:szCs w:val="24"/>
              </w:rPr>
              <w:drawing>
                <wp:inline distT="0" distB="0" distL="0" distR="0" wp14:anchorId="63D35A4C" wp14:editId="3E3BF3F2">
                  <wp:extent cx="2952750" cy="2476500"/>
                  <wp:effectExtent l="0" t="0" r="0" b="0"/>
                  <wp:docPr id="597" name="Picture 597" descr="X:\Masked Bobwhite\Graphs\Suitability Functions\Mary Hunnicutt\Hopp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asked Bobwhite\Graphs\Suitability Functions\Mary Hunnicutt\Hopper_Mary.em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2750" cy="2476500"/>
                          </a:xfrm>
                          <a:prstGeom prst="rect">
                            <a:avLst/>
                          </a:prstGeom>
                          <a:noFill/>
                          <a:ln>
                            <a:noFill/>
                          </a:ln>
                        </pic:spPr>
                      </pic:pic>
                    </a:graphicData>
                  </a:graphic>
                </wp:inline>
              </w:drawing>
            </w:r>
          </w:p>
        </w:tc>
      </w:tr>
    </w:tbl>
    <w:p w:rsidR="007357ED" w:rsidRDefault="007357ED" w:rsidP="007357ED">
      <w:pPr>
        <w:rPr>
          <w:sz w:val="24"/>
          <w:szCs w:val="24"/>
        </w:rPr>
        <w:sectPr w:rsidR="007357ED" w:rsidSect="004F0A9A">
          <w:pgSz w:w="12240" w:h="15840"/>
          <w:pgMar w:top="720" w:right="720" w:bottom="720" w:left="720" w:header="720" w:footer="720" w:gutter="0"/>
          <w:cols w:space="720"/>
          <w:docGrid w:linePitch="360"/>
        </w:sectPr>
      </w:pP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SC+BG+FC+GC+GR+GD+FD+SD+GU</m:t>
              </m:r>
            </m:num>
            <m:den>
              <m:r>
                <w:rPr>
                  <w:rFonts w:ascii="Cambria Math" w:hAnsi="Cambria Math"/>
                  <w:sz w:val="24"/>
                  <w:szCs w:val="24"/>
                </w:rPr>
                <m:t>9</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TC+SC+FC+GC+EH+LV+SD</m:t>
              </m:r>
            </m:num>
            <m:den>
              <m:r>
                <w:rPr>
                  <w:rFonts w:ascii="Cambria Math" w:eastAsiaTheme="minorEastAsia" w:hAnsi="Cambria Math"/>
                  <w:sz w:val="24"/>
                  <w:szCs w:val="24"/>
                </w:rPr>
                <m:t>7</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TC+BG+SC+NC+FC+GC+GR+FD+SD+GU</m:t>
              </m:r>
            </m:num>
            <m:den>
              <m:r>
                <w:rPr>
                  <w:rFonts w:ascii="Cambria Math" w:eastAsiaTheme="minorEastAsia" w:hAnsi="Cambria Math"/>
                  <w:sz w:val="24"/>
                  <w:szCs w:val="24"/>
                </w:rPr>
                <m:t>10</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Food,Cover or Reproduction</m:t>
          </m:r>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w:p>
    <w:p w:rsidR="007357ED" w:rsidRDefault="007357ED" w:rsidP="00091D42">
      <w:pPr>
        <w:ind w:left="720" w:hanging="720"/>
        <w:rPr>
          <w:sz w:val="28"/>
          <w:szCs w:val="28"/>
          <w:u w:val="single"/>
        </w:rPr>
        <w:sectPr w:rsidR="007357ED" w:rsidSect="00E272B0">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Sally Gall and Dan Cohan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the consensus of two species experts.  Aspects of the model for which the experts failed to reach a consensus are identified as such.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two species experts.</w:t>
      </w:r>
    </w:p>
    <w:p w:rsidR="007357ED" w:rsidRDefault="007357ED" w:rsidP="007357ED">
      <w:pPr>
        <w:spacing w:line="480" w:lineRule="auto"/>
        <w:rPr>
          <w:sz w:val="24"/>
          <w:szCs w:val="24"/>
        </w:rPr>
      </w:pPr>
      <w:r>
        <w:rPr>
          <w:sz w:val="24"/>
          <w:szCs w:val="24"/>
          <w:u w:val="single"/>
        </w:rPr>
        <w:t xml:space="preserve">1. </w:t>
      </w:r>
      <w:r w:rsidRPr="00732A67">
        <w:rPr>
          <w:sz w:val="24"/>
          <w:szCs w:val="24"/>
          <w:u w:val="single"/>
        </w:rPr>
        <w:t>Model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both Arizona, specifically Buenos Aires National Wildlife Refuge, and northern Mexico.   </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  The suitability of certain variables differs among seasons and these differences are noted and described in the model.</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This model considers the ability of assessed habitat to meet the food, reproductive, and cover requirements of masked bobwhite as an indicator of overall habitat suitability.  All components of the model are assessed by vegetative conditions.  The </w:t>
      </w:r>
      <w:r>
        <w:rPr>
          <w:sz w:val="24"/>
          <w:szCs w:val="24"/>
        </w:rPr>
        <w:lastRenderedPageBreak/>
        <w:t>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Default="007357ED" w:rsidP="007357ED">
      <w:pPr>
        <w:pStyle w:val="ListParagraph"/>
        <w:numPr>
          <w:ilvl w:val="0"/>
          <w:numId w:val="10"/>
        </w:numPr>
        <w:spacing w:line="480" w:lineRule="auto"/>
      </w:pPr>
      <w:r>
        <w:t xml:space="preserve">Reproduction.  Available habitat for masked bobwhites must contain adequate cover for nesting and brooding.  Perennial bunch grasses of 1-2 feet (.3-.61m) in height are necessary for nesting substrate.  Tree cover provides important perches for calling.  Optimal values of tree cover are described under “Cover”.  Structural diversity is important for providing the appropriate mix of nesting and brooding habitat.  If all other cover components are at optimal levels, structural diversity is assumed to be optimal as well.  </w:t>
      </w:r>
    </w:p>
    <w:p w:rsidR="007357ED" w:rsidRDefault="007357ED" w:rsidP="007357ED">
      <w:pPr>
        <w:pStyle w:val="ListParagraph"/>
        <w:numPr>
          <w:ilvl w:val="0"/>
          <w:numId w:val="10"/>
        </w:numPr>
        <w:spacing w:line="480" w:lineRule="auto"/>
      </w:pPr>
      <w:r>
        <w:t>Food.  Forb cover is an important source of food for both adults and juveniles. Masked bobwhites use forb foliage directly and indirectly by eating the insects which are associated with forbs.  Optimal canopy cover of forbs is approximately 50% from the late summer through the winter whereas the optimum ranges from 35% to 65%</w:t>
      </w:r>
      <w:r w:rsidRPr="00892211">
        <w:t xml:space="preserve"> </w:t>
      </w:r>
      <w:r>
        <w:t xml:space="preserve">in the spring and early summer.  Forbs should be 0—6 inches tall to be directly utilized as food.  Forb diversity is important for food during all months of the year, primarily because a diverse forb community will result in a diverse insect community.  Forbs are also used directly as a food source early in the summer and forb height should be lower during that time to allow for access to the foliage by masked bobwhites. Food-bearing shrubs are an important source of food in the winter when other sources of food are scarce.  Structural diversity is important year-round for food.  High structural diversity </w:t>
      </w:r>
      <w:r>
        <w:lastRenderedPageBreak/>
        <w:t xml:space="preserve">creates a wide array of micro-habitats which increases species richness of insect prey and diversity of herbaceous plants.  </w:t>
      </w:r>
      <w:r w:rsidRPr="00E56530">
        <w:t xml:space="preserve">Woodland-grassland edges </w:t>
      </w:r>
      <w:r>
        <w:t>improve habitat</w:t>
      </w:r>
      <w:r w:rsidRPr="00E56530">
        <w:t xml:space="preserve"> </w:t>
      </w:r>
      <w:r>
        <w:t xml:space="preserve">quality </w:t>
      </w:r>
      <w:r w:rsidRPr="00E56530">
        <w:t xml:space="preserve">by providing a greater variety of options for food within a </w:t>
      </w:r>
      <w:r>
        <w:t xml:space="preserve">relatively </w:t>
      </w:r>
      <w:r w:rsidRPr="00E56530">
        <w:t>small area.</w:t>
      </w:r>
      <w:r>
        <w:t xml:space="preserve">  Leaf litter can provide additional food by improving insect abundance.</w:t>
      </w:r>
    </w:p>
    <w:p w:rsidR="007357ED" w:rsidRDefault="007357ED" w:rsidP="007357ED">
      <w:pPr>
        <w:spacing w:line="480" w:lineRule="auto"/>
        <w:rPr>
          <w:u w:val="single"/>
        </w:rPr>
      </w:pPr>
    </w:p>
    <w:p w:rsidR="007357ED" w:rsidRPr="00E56530" w:rsidRDefault="007357ED" w:rsidP="007357ED">
      <w:pPr>
        <w:pStyle w:val="ListParagraph"/>
        <w:numPr>
          <w:ilvl w:val="0"/>
          <w:numId w:val="10"/>
        </w:numPr>
        <w:spacing w:line="480" w:lineRule="auto"/>
      </w:pPr>
      <w:r>
        <w:t xml:space="preserve">Cover.  The height of forbs in the fall and winter should be at least 6 inches (15.24 cm) tall but forbs taller than 20 inches (50.8cm) are optimal to provide adequate cover.  Forbs provide cover for masked bobwhites with optimal values for percent cover described above under “Food”.  Shrubs are also an important component of cover.  Optimal values of shrub canopy cover differed between the two experts.  Both experts stated optimal cover should be 10-60%; however one expert stated any value between these two would be optimal whereas the other expert believed that 40% cover is the optimal value with diminishing suitability above and below 40%.  Both experts agreed that shrubs should be between 2 and 5 feet (0.91 and 1.5 m) tall with an optimal height of 4 feet (1.22m).  Brush piles can substitute for shrubs when shrub cover is suboptimal.  Brush piles should be approximately 50 feet (15.24 m) in diameter and 50 yards (46 m) apart, however, these figures can vary without affecting suitability.  Brush piles should be low (&lt;6 feet tall, &lt;1.8 m tall) and dense.   Brush piles should be placed in areas lacking natural cover, near natural cover and in uplands to provide additional cover during breeding.  Perennial bunch grasses are important year round for cover.  Optimal canopy cover of perennial grasses is 55%.  Annual grasses also provide an important cover for masked bobwhite in the summer and fall with an optimal canopy cover of 45%.  The proportion of perennial grasses to annual grasses should be approximately 80:20.  The optimal height of grasses differed between the two experts.  One expert stated optimal grass height is 4-5 feet (1.22-1.5m) tall whereas the other </w:t>
      </w:r>
      <w:r>
        <w:lastRenderedPageBreak/>
        <w:t xml:space="preserve">expert stated optimal grass height is 2-5 feet (.61-1.5m) tall.  Trees are used as cover and provide structural complexity.  Low tree cover is optimal (5% of canopy cover in the uplands and 30% in arroyos).  Small trees can provide suitable cover in the absence of shrubs.  Structural diversity is important during all months of the year and helps ensure adequate cover.  Woodland-grassland edges provide a greater variety of options for cover within a small area.  Bare ground is important during all seasons of the year for mobility of masked bobwhite but is most important in the fall to provide escape corridors after chicks begin to disperse.  Areas with 25% bare </w:t>
      </w:r>
      <w:proofErr w:type="gramStart"/>
      <w:r>
        <w:t>ground</w:t>
      </w:r>
      <w:proofErr w:type="gramEnd"/>
      <w:r>
        <w:t xml:space="preserve"> are optimal.</w:t>
      </w:r>
    </w:p>
    <w:p w:rsidR="007357ED" w:rsidRPr="00125540" w:rsidRDefault="007357ED" w:rsidP="007357ED">
      <w:pPr>
        <w:pStyle w:val="ListParagraph"/>
        <w:rPr>
          <w:u w:val="single"/>
        </w:rPr>
      </w:pPr>
    </w:p>
    <w:p w:rsidR="007357ED" w:rsidRPr="00125540" w:rsidRDefault="007357ED" w:rsidP="007357ED">
      <w:pPr>
        <w:pStyle w:val="ListParagraph"/>
        <w:spacing w:line="480" w:lineRule="auto"/>
        <w:rPr>
          <w:u w:val="single"/>
        </w:rPr>
      </w:pPr>
    </w:p>
    <w:p w:rsidR="007357ED" w:rsidRPr="00125540" w:rsidRDefault="007357ED" w:rsidP="007357ED">
      <w:pPr>
        <w:pStyle w:val="ListParagraph"/>
        <w:numPr>
          <w:ilvl w:val="0"/>
          <w:numId w:val="10"/>
        </w:numPr>
        <w:spacing w:line="480" w:lineRule="auto"/>
        <w:rPr>
          <w:u w:val="single"/>
        </w:rPr>
        <w:sectPr w:rsidR="007357ED" w:rsidRPr="00125540">
          <w:pgSz w:w="12240" w:h="15840"/>
          <w:pgMar w:top="1440" w:right="1440" w:bottom="1440" w:left="1440" w:header="720" w:footer="720" w:gutter="0"/>
          <w:cols w:space="720"/>
          <w:docGrid w:linePitch="360"/>
        </w:sectPr>
      </w:pPr>
      <w:r>
        <w:t>Thermal Refuge.   Tree cover and shrub cover provides an important source of shade and perch sites for thermoregulation of masked bobwhites.  Leaf litter is also important for thermoregulation by retaining moisture.</w:t>
      </w:r>
    </w:p>
    <w:p w:rsidR="007357ED" w:rsidRPr="001D7929" w:rsidRDefault="007357ED" w:rsidP="007357ED">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68160" behindDoc="0" locked="0" layoutInCell="1" allowOverlap="1" wp14:anchorId="0DFB2650" wp14:editId="76F99205">
                <wp:simplePos x="0" y="0"/>
                <wp:positionH relativeFrom="column">
                  <wp:posOffset>3133725</wp:posOffset>
                </wp:positionH>
                <wp:positionV relativeFrom="paragraph">
                  <wp:posOffset>217170</wp:posOffset>
                </wp:positionV>
                <wp:extent cx="1876425" cy="333375"/>
                <wp:effectExtent l="0" t="0" r="47625" b="85725"/>
                <wp:wrapNone/>
                <wp:docPr id="607" name="Straight Arrow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7" o:spid="_x0000_s1026" type="#_x0000_t32" style="position:absolute;margin-left:246.75pt;margin-top:17.1pt;width:147.75pt;height:26.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9184" behindDoc="0" locked="0" layoutInCell="1" allowOverlap="1" wp14:anchorId="5F63BB2E" wp14:editId="1010CD2C">
                <wp:simplePos x="0" y="0"/>
                <wp:positionH relativeFrom="column">
                  <wp:posOffset>3133725</wp:posOffset>
                </wp:positionH>
                <wp:positionV relativeFrom="paragraph">
                  <wp:posOffset>217170</wp:posOffset>
                </wp:positionV>
                <wp:extent cx="1876425" cy="1771650"/>
                <wp:effectExtent l="0" t="0" r="66675" b="57150"/>
                <wp:wrapNone/>
                <wp:docPr id="608" name="Straight Arrow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177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8" o:spid="_x0000_s1026" type="#_x0000_t32" style="position:absolute;margin-left:246.75pt;margin-top:17.1pt;width:147.75pt;height:13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0208" behindDoc="0" locked="0" layoutInCell="1" allowOverlap="1" wp14:anchorId="6F9BD551" wp14:editId="48537771">
                <wp:simplePos x="0" y="0"/>
                <wp:positionH relativeFrom="column">
                  <wp:posOffset>3133725</wp:posOffset>
                </wp:positionH>
                <wp:positionV relativeFrom="paragraph">
                  <wp:posOffset>217170</wp:posOffset>
                </wp:positionV>
                <wp:extent cx="1876425" cy="2600325"/>
                <wp:effectExtent l="0" t="0" r="66675" b="47625"/>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2600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9" o:spid="_x0000_s1026" type="#_x0000_t32" style="position:absolute;margin-left:246.75pt;margin-top:17.1pt;width:147.75pt;height:20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8944" behindDoc="0" locked="0" layoutInCell="1" allowOverlap="1" wp14:anchorId="4519FCFF" wp14:editId="110B9F67">
                <wp:simplePos x="0" y="0"/>
                <wp:positionH relativeFrom="column">
                  <wp:posOffset>2019300</wp:posOffset>
                </wp:positionH>
                <wp:positionV relativeFrom="paragraph">
                  <wp:posOffset>81915</wp:posOffset>
                </wp:positionV>
                <wp:extent cx="1114425" cy="285750"/>
                <wp:effectExtent l="0" t="0" r="28575" b="190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59pt;margin-top:6.45pt;width:87.7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">
                <v:textbox>
                  <w:txbxContent>
                    <w:p w:rsidR="007357ED" w:rsidRDefault="007357ED" w:rsidP="007357ED">
                      <w:r>
                        <w:t>Tree Cover</w:t>
                      </w:r>
                    </w:p>
                  </w:txbxContent>
                </v:textbox>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90688" behindDoc="0" locked="0" layoutInCell="1" allowOverlap="1" wp14:anchorId="05EEE0F4" wp14:editId="38389C66">
                <wp:simplePos x="0" y="0"/>
                <wp:positionH relativeFrom="column">
                  <wp:posOffset>3124200</wp:posOffset>
                </wp:positionH>
                <wp:positionV relativeFrom="paragraph">
                  <wp:posOffset>227330</wp:posOffset>
                </wp:positionV>
                <wp:extent cx="1885950" cy="3019425"/>
                <wp:effectExtent l="0" t="38100" r="57150" b="28575"/>
                <wp:wrapNone/>
                <wp:docPr id="611" name="Straight Arrow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3019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1" o:spid="_x0000_s1026" type="#_x0000_t32" style="position:absolute;margin-left:246pt;margin-top:17.9pt;width:148.5pt;height:237.7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2496" behindDoc="0" locked="0" layoutInCell="1" allowOverlap="1" wp14:anchorId="6ED4D1E3" wp14:editId="7584F3B0">
                <wp:simplePos x="0" y="0"/>
                <wp:positionH relativeFrom="column">
                  <wp:posOffset>1209675</wp:posOffset>
                </wp:positionH>
                <wp:positionV relativeFrom="paragraph">
                  <wp:posOffset>227330</wp:posOffset>
                </wp:positionV>
                <wp:extent cx="1009650" cy="304800"/>
                <wp:effectExtent l="0" t="0" r="95250" b="76200"/>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2" o:spid="_x0000_s1026" type="#_x0000_t32" style="position:absolute;margin-left:95.25pt;margin-top:17.9pt;width:79.5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3280" behindDoc="0" locked="0" layoutInCell="1" allowOverlap="1" wp14:anchorId="08859B74" wp14:editId="08A97601">
                <wp:simplePos x="0" y="0"/>
                <wp:positionH relativeFrom="column">
                  <wp:posOffset>3124200</wp:posOffset>
                </wp:positionH>
                <wp:positionV relativeFrom="paragraph">
                  <wp:posOffset>227330</wp:posOffset>
                </wp:positionV>
                <wp:extent cx="1885950" cy="1437640"/>
                <wp:effectExtent l="0" t="38100" r="57150" b="29210"/>
                <wp:wrapNone/>
                <wp:docPr id="613" name="Straight Arrow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437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3" o:spid="_x0000_s1026" type="#_x0000_t32" style="position:absolute;margin-left:246pt;margin-top:17.9pt;width:148.5pt;height:113.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5328" behindDoc="0" locked="0" layoutInCell="1" allowOverlap="1" wp14:anchorId="6820B511" wp14:editId="49CF2990">
                <wp:simplePos x="0" y="0"/>
                <wp:positionH relativeFrom="column">
                  <wp:posOffset>314325</wp:posOffset>
                </wp:positionH>
                <wp:positionV relativeFrom="paragraph">
                  <wp:posOffset>92075</wp:posOffset>
                </wp:positionV>
                <wp:extent cx="895350" cy="285750"/>
                <wp:effectExtent l="0" t="0" r="19050"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24.75pt;margin-top:7.25pt;width:70.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xN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">
                <v:textbox>
                  <w:txbxContent>
                    <w:p w:rsidR="007357ED" w:rsidRDefault="007357ED"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65088" behindDoc="0" locked="0" layoutInCell="1" allowOverlap="1" wp14:anchorId="2B7A51BB" wp14:editId="0E9E334D">
                <wp:simplePos x="0" y="0"/>
                <wp:positionH relativeFrom="column">
                  <wp:posOffset>6124575</wp:posOffset>
                </wp:positionH>
                <wp:positionV relativeFrom="paragraph">
                  <wp:posOffset>227330</wp:posOffset>
                </wp:positionV>
                <wp:extent cx="866775" cy="1104900"/>
                <wp:effectExtent l="0" t="0" r="66675" b="57150"/>
                <wp:wrapNone/>
                <wp:docPr id="615" name="Straight Arrow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1104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5" o:spid="_x0000_s1026" type="#_x0000_t32" style="position:absolute;margin-left:482.25pt;margin-top:17.9pt;width:68.25pt;height:8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2016" behindDoc="0" locked="0" layoutInCell="1" allowOverlap="1" wp14:anchorId="6622C592" wp14:editId="5F025F82">
                <wp:simplePos x="0" y="0"/>
                <wp:positionH relativeFrom="column">
                  <wp:posOffset>5010150</wp:posOffset>
                </wp:positionH>
                <wp:positionV relativeFrom="paragraph">
                  <wp:posOffset>92075</wp:posOffset>
                </wp:positionV>
                <wp:extent cx="1114425" cy="285750"/>
                <wp:effectExtent l="0" t="0" r="28575" b="19050"/>
                <wp:wrapNone/>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94.5pt;margin-top:7.25pt;width:87.7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">
                <v:textbox>
                  <w:txbxContent>
                    <w:p w:rsidR="007357ED" w:rsidRDefault="007357ED"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884544" behindDoc="0" locked="0" layoutInCell="1" allowOverlap="1" wp14:anchorId="7916E686" wp14:editId="7E969CE2">
                <wp:simplePos x="0" y="0"/>
                <wp:positionH relativeFrom="column">
                  <wp:posOffset>1209675</wp:posOffset>
                </wp:positionH>
                <wp:positionV relativeFrom="paragraph">
                  <wp:posOffset>209550</wp:posOffset>
                </wp:positionV>
                <wp:extent cx="1009650" cy="370840"/>
                <wp:effectExtent l="0" t="57150" r="0" b="29210"/>
                <wp:wrapNone/>
                <wp:docPr id="617" name="Straight Arrow Connector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7" o:spid="_x0000_s1026" type="#_x0000_t32" style="position:absolute;margin-left:95.25pt;margin-top:16.5pt;width:79.5pt;height:29.2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3520" behindDoc="0" locked="0" layoutInCell="1" allowOverlap="1" wp14:anchorId="730D9431" wp14:editId="6AFB1302">
                <wp:simplePos x="0" y="0"/>
                <wp:positionH relativeFrom="column">
                  <wp:posOffset>1209675</wp:posOffset>
                </wp:positionH>
                <wp:positionV relativeFrom="paragraph">
                  <wp:posOffset>209550</wp:posOffset>
                </wp:positionV>
                <wp:extent cx="1009650" cy="47625"/>
                <wp:effectExtent l="0" t="76200" r="19050" b="66675"/>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8" o:spid="_x0000_s1026" type="#_x0000_t32" style="position:absolute;margin-left:95.25pt;margin-top:16.5pt;width:79.5pt;height:3.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2256" behindDoc="0" locked="0" layoutInCell="1" allowOverlap="1" wp14:anchorId="3D1533A1" wp14:editId="716A83B9">
                <wp:simplePos x="0" y="0"/>
                <wp:positionH relativeFrom="column">
                  <wp:posOffset>3124200</wp:posOffset>
                </wp:positionH>
                <wp:positionV relativeFrom="paragraph">
                  <wp:posOffset>257175</wp:posOffset>
                </wp:positionV>
                <wp:extent cx="1885950" cy="1085850"/>
                <wp:effectExtent l="0" t="0" r="76200" b="57150"/>
                <wp:wrapNone/>
                <wp:docPr id="619" name="Straight Arrow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1085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9" o:spid="_x0000_s1026" type="#_x0000_t32" style="position:absolute;margin-left:246pt;margin-top:20.25pt;width:148.5pt;height:8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1232" behindDoc="0" locked="0" layoutInCell="1" allowOverlap="1" wp14:anchorId="1E4C410D" wp14:editId="6E68587A">
                <wp:simplePos x="0" y="0"/>
                <wp:positionH relativeFrom="column">
                  <wp:posOffset>3124200</wp:posOffset>
                </wp:positionH>
                <wp:positionV relativeFrom="paragraph">
                  <wp:posOffset>257175</wp:posOffset>
                </wp:positionV>
                <wp:extent cx="1885950" cy="352425"/>
                <wp:effectExtent l="0" t="0" r="38100" b="85725"/>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352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0" o:spid="_x0000_s1026" type="#_x0000_t32" style="position:absolute;margin-left:246pt;margin-top:20.25pt;width:148.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6896" behindDoc="0" locked="0" layoutInCell="1" allowOverlap="1" wp14:anchorId="34172879" wp14:editId="77787003">
                <wp:simplePos x="0" y="0"/>
                <wp:positionH relativeFrom="column">
                  <wp:posOffset>2219325</wp:posOffset>
                </wp:positionH>
                <wp:positionV relativeFrom="paragraph">
                  <wp:posOffset>93345</wp:posOffset>
                </wp:positionV>
                <wp:extent cx="895350" cy="285750"/>
                <wp:effectExtent l="0" t="0" r="19050"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74.75pt;margin-top:7.35pt;width:70.5pt;height:2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OlI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">
                <v:textbox>
                  <w:txbxContent>
                    <w:p w:rsidR="007357ED" w:rsidRDefault="007357ED"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5632" behindDoc="0" locked="0" layoutInCell="1" allowOverlap="1" wp14:anchorId="626E1CEC" wp14:editId="35587110">
                <wp:simplePos x="0" y="0"/>
                <wp:positionH relativeFrom="column">
                  <wp:posOffset>95250</wp:posOffset>
                </wp:positionH>
                <wp:positionV relativeFrom="paragraph">
                  <wp:posOffset>102870</wp:posOffset>
                </wp:positionV>
                <wp:extent cx="1114425" cy="285750"/>
                <wp:effectExtent l="0" t="0" r="28575" b="1905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7.5pt;margin-top:8.1pt;width:87.7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">
                <v:textbox>
                  <w:txbxContent>
                    <w:p w:rsidR="007357ED" w:rsidRDefault="007357ED"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2736" behindDoc="0" locked="0" layoutInCell="1" allowOverlap="1" wp14:anchorId="1CF638CC" wp14:editId="2CEDB69D">
                <wp:simplePos x="0" y="0"/>
                <wp:positionH relativeFrom="column">
                  <wp:posOffset>3124200</wp:posOffset>
                </wp:positionH>
                <wp:positionV relativeFrom="paragraph">
                  <wp:posOffset>286385</wp:posOffset>
                </wp:positionV>
                <wp:extent cx="1885950" cy="2704465"/>
                <wp:effectExtent l="0" t="38100" r="57150" b="19685"/>
                <wp:wrapNone/>
                <wp:docPr id="623" name="Straight Arrow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2704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3" o:spid="_x0000_s1026" type="#_x0000_t32" style="position:absolute;margin-left:246pt;margin-top:22.55pt;width:148.5pt;height:212.9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0448" behindDoc="0" locked="0" layoutInCell="1" allowOverlap="1" wp14:anchorId="368369F8" wp14:editId="6A852D20">
                <wp:simplePos x="0" y="0"/>
                <wp:positionH relativeFrom="column">
                  <wp:posOffset>3257550</wp:posOffset>
                </wp:positionH>
                <wp:positionV relativeFrom="paragraph">
                  <wp:posOffset>276860</wp:posOffset>
                </wp:positionV>
                <wp:extent cx="1752600" cy="1618615"/>
                <wp:effectExtent l="0" t="38100" r="57150" b="19685"/>
                <wp:wrapNone/>
                <wp:docPr id="624" name="Straight Arrow Connector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1618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4" o:spid="_x0000_s1026" type="#_x0000_t32" style="position:absolute;margin-left:256.5pt;margin-top:21.8pt;width:138pt;height:127.4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8400" behindDoc="0" locked="0" layoutInCell="1" allowOverlap="1" wp14:anchorId="12212342" wp14:editId="1C524D68">
                <wp:simplePos x="0" y="0"/>
                <wp:positionH relativeFrom="column">
                  <wp:posOffset>3124200</wp:posOffset>
                </wp:positionH>
                <wp:positionV relativeFrom="paragraph">
                  <wp:posOffset>286385</wp:posOffset>
                </wp:positionV>
                <wp:extent cx="1885950" cy="733425"/>
                <wp:effectExtent l="0" t="57150" r="0" b="28575"/>
                <wp:wrapNone/>
                <wp:docPr id="625" name="Straight Arrow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5" o:spid="_x0000_s1026" type="#_x0000_t32" style="position:absolute;margin-left:246pt;margin-top:22.55pt;width:148.5pt;height:57.7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7680" behindDoc="0" locked="0" layoutInCell="1" allowOverlap="1" wp14:anchorId="1C704BA0" wp14:editId="1B11FF7C">
                <wp:simplePos x="0" y="0"/>
                <wp:positionH relativeFrom="column">
                  <wp:posOffset>95250</wp:posOffset>
                </wp:positionH>
                <wp:positionV relativeFrom="paragraph">
                  <wp:posOffset>103505</wp:posOffset>
                </wp:positionV>
                <wp:extent cx="1114425" cy="285750"/>
                <wp:effectExtent l="0" t="0" r="28575" b="19050"/>
                <wp:wrapNone/>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7.5pt;margin-top:8.15pt;width:87.75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">
                <v:textbox>
                  <w:txbxContent>
                    <w:p w:rsidR="007357ED" w:rsidRDefault="007357ED" w:rsidP="007357ED">
                      <w:r>
                        <w:t>Forb Height</w:t>
                      </w:r>
                    </w:p>
                  </w:txbxContent>
                </v:textbox>
              </v:shape>
            </w:pict>
          </mc:Fallback>
        </mc:AlternateContent>
      </w:r>
      <w:r>
        <w:rPr>
          <w:noProof/>
          <w:u w:val="single"/>
        </w:rPr>
        <mc:AlternateContent>
          <mc:Choice Requires="wps">
            <w:drawing>
              <wp:anchor distT="0" distB="0" distL="114300" distR="114300" simplePos="0" relativeHeight="251864064" behindDoc="0" locked="0" layoutInCell="1" allowOverlap="1" wp14:anchorId="1C830108" wp14:editId="68CB403C">
                <wp:simplePos x="0" y="0"/>
                <wp:positionH relativeFrom="column">
                  <wp:posOffset>6124575</wp:posOffset>
                </wp:positionH>
                <wp:positionV relativeFrom="paragraph">
                  <wp:posOffset>286385</wp:posOffset>
                </wp:positionV>
                <wp:extent cx="866775" cy="400050"/>
                <wp:effectExtent l="0" t="0" r="47625" b="76200"/>
                <wp:wrapNone/>
                <wp:docPr id="627" name="Straight Arrow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7" o:spid="_x0000_s1026" type="#_x0000_t32" style="position:absolute;margin-left:482.25pt;margin-top:22.55pt;width:68.25pt;height:3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1776" behindDoc="0" locked="0" layoutInCell="1" allowOverlap="1" wp14:anchorId="586C1DB4" wp14:editId="46BC6F69">
                <wp:simplePos x="0" y="0"/>
                <wp:positionH relativeFrom="column">
                  <wp:posOffset>5010150</wp:posOffset>
                </wp:positionH>
                <wp:positionV relativeFrom="paragraph">
                  <wp:posOffset>141605</wp:posOffset>
                </wp:positionV>
                <wp:extent cx="1114425" cy="285750"/>
                <wp:effectExtent l="0" t="0" r="28575" b="1905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394.5pt;margin-top:11.15pt;width:87.75pt;height: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AUB1kAmAgAATgQAAA4AAAAAAAAAAAAAAAAALgIAAGRycy9lMm9E&#10;b2MueG1sUEsBAi0AFAAGAAgAAAAhAB7oFibfAAAACQEAAA8AAAAAAAAAAAAAAAAAgAQAAGRycy9k&#10;b3ducmV2LnhtbFBLBQYAAAAABAAEAPMAAACMBQAAAAA=&#10;">
                <v:textbox>
                  <w:txbxContent>
                    <w:p w:rsidR="007357ED" w:rsidRDefault="007357ED"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76352" behindDoc="0" locked="0" layoutInCell="1" allowOverlap="1" wp14:anchorId="460AF3FF" wp14:editId="2D3F6A36">
                <wp:simplePos x="0" y="0"/>
                <wp:positionH relativeFrom="column">
                  <wp:posOffset>323850</wp:posOffset>
                </wp:positionH>
                <wp:positionV relativeFrom="paragraph">
                  <wp:posOffset>208915</wp:posOffset>
                </wp:positionV>
                <wp:extent cx="895350" cy="285750"/>
                <wp:effectExtent l="0" t="0" r="19050" b="1905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5.5pt;margin-top:16.45pt;width:70.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eUJg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">
                <v:textbox>
                  <w:txbxContent>
                    <w:p w:rsidR="007357ED" w:rsidRDefault="007357ED"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55872" behindDoc="0" locked="0" layoutInCell="1" allowOverlap="1" wp14:anchorId="74DA54A8" wp14:editId="76EEB653">
                <wp:simplePos x="0" y="0"/>
                <wp:positionH relativeFrom="column">
                  <wp:posOffset>6991350</wp:posOffset>
                </wp:positionH>
                <wp:positionV relativeFrom="paragraph">
                  <wp:posOffset>208915</wp:posOffset>
                </wp:positionV>
                <wp:extent cx="1114425" cy="285750"/>
                <wp:effectExtent l="0" t="0" r="28575"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550.5pt;margin-top:16.45pt;width:87.7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">
                <v:textbox>
                  <w:txbxContent>
                    <w:p w:rsidR="007357ED" w:rsidRDefault="007357ED"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Pr>
        <w:tabs>
          <w:tab w:val="left" w:pos="1470"/>
          <w:tab w:val="left" w:pos="2205"/>
          <w:tab w:val="left" w:pos="2280"/>
          <w:tab w:val="left" w:pos="3375"/>
        </w:tabs>
      </w:pPr>
      <w:r>
        <w:rPr>
          <w:noProof/>
          <w:u w:val="single"/>
        </w:rPr>
        <mc:AlternateContent>
          <mc:Choice Requires="wps">
            <w:drawing>
              <wp:anchor distT="0" distB="0" distL="114300" distR="114300" simplePos="0" relativeHeight="251885568" behindDoc="0" locked="0" layoutInCell="1" allowOverlap="1" wp14:anchorId="3ED593C0" wp14:editId="2292017F">
                <wp:simplePos x="0" y="0"/>
                <wp:positionH relativeFrom="column">
                  <wp:posOffset>1219200</wp:posOffset>
                </wp:positionH>
                <wp:positionV relativeFrom="paragraph">
                  <wp:posOffset>39370</wp:posOffset>
                </wp:positionV>
                <wp:extent cx="1000125" cy="332740"/>
                <wp:effectExtent l="0" t="0" r="66675" b="86360"/>
                <wp:wrapNone/>
                <wp:docPr id="631" name="Straight Arrow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0125" cy="332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1" o:spid="_x0000_s1026" type="#_x0000_t32" style="position:absolute;margin-left:96pt;margin-top:3.1pt;width:78.75pt;height:2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4848" behindDoc="0" locked="0" layoutInCell="1" allowOverlap="1" wp14:anchorId="56502952" wp14:editId="5C4E13DE">
                <wp:simplePos x="0" y="0"/>
                <wp:positionH relativeFrom="column">
                  <wp:posOffset>2219325</wp:posOffset>
                </wp:positionH>
                <wp:positionV relativeFrom="paragraph">
                  <wp:posOffset>209550</wp:posOffset>
                </wp:positionV>
                <wp:extent cx="895350" cy="285750"/>
                <wp:effectExtent l="0" t="0" r="19050" b="1905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174.75pt;margin-top:16.5pt;width:70.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yw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">
                <v:textbox>
                  <w:txbxContent>
                    <w:p w:rsidR="007357ED" w:rsidRDefault="007357ED"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6656" behindDoc="0" locked="0" layoutInCell="1" allowOverlap="1" wp14:anchorId="3A5D06C3" wp14:editId="1DD93BE3">
                <wp:simplePos x="0" y="0"/>
                <wp:positionH relativeFrom="column">
                  <wp:posOffset>104775</wp:posOffset>
                </wp:positionH>
                <wp:positionV relativeFrom="paragraph">
                  <wp:posOffset>208915</wp:posOffset>
                </wp:positionV>
                <wp:extent cx="1114425" cy="285750"/>
                <wp:effectExtent l="0" t="0" r="28575" b="1905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3" o:spid="_x0000_s1116" type="#_x0000_t202" style="position:absolute;margin-left:8.25pt;margin-top:16.45pt;width:87.75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">
                <v:textbox>
                  <w:txbxContent>
                    <w:p w:rsidR="007357ED" w:rsidRDefault="007357ED" w:rsidP="007357ED">
                      <w:r>
                        <w:t>Grass Diversity</w:t>
                      </w:r>
                    </w:p>
                  </w:txbxContent>
                </v:textbox>
              </v:shape>
            </w:pict>
          </mc:Fallback>
        </mc:AlternateContent>
      </w:r>
      <w:r>
        <w:rPr>
          <w:noProof/>
          <w:u w:val="single"/>
        </w:rPr>
        <mc:AlternateContent>
          <mc:Choice Requires="wps">
            <w:drawing>
              <wp:anchor distT="0" distB="0" distL="114300" distR="114300" simplePos="0" relativeHeight="251863040" behindDoc="0" locked="0" layoutInCell="1" allowOverlap="1" wp14:anchorId="31DB2D29" wp14:editId="4060527D">
                <wp:simplePos x="0" y="0"/>
                <wp:positionH relativeFrom="column">
                  <wp:posOffset>6124575</wp:posOffset>
                </wp:positionH>
                <wp:positionV relativeFrom="paragraph">
                  <wp:posOffset>40005</wp:posOffset>
                </wp:positionV>
                <wp:extent cx="866775" cy="333375"/>
                <wp:effectExtent l="0" t="57150" r="0" b="28575"/>
                <wp:wrapNone/>
                <wp:docPr id="634" name="Straight Arrow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4" o:spid="_x0000_s1026" type="#_x0000_t32" style="position:absolute;margin-left:482.25pt;margin-top:3.15pt;width:68.25pt;height:26.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0992" behindDoc="0" locked="0" layoutInCell="1" allowOverlap="1" wp14:anchorId="4A496205" wp14:editId="7C424722">
                <wp:simplePos x="0" y="0"/>
                <wp:positionH relativeFrom="column">
                  <wp:posOffset>6124575</wp:posOffset>
                </wp:positionH>
                <wp:positionV relativeFrom="paragraph">
                  <wp:posOffset>40005</wp:posOffset>
                </wp:positionV>
                <wp:extent cx="866775" cy="1162050"/>
                <wp:effectExtent l="0" t="38100" r="47625" b="19050"/>
                <wp:wrapNone/>
                <wp:docPr id="635" name="Straight Arrow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1162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5" o:spid="_x0000_s1026" type="#_x0000_t32" style="position:absolute;margin-left:482.25pt;margin-top:3.15pt;width:68.25pt;height:91.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0752" behindDoc="0" locked="0" layoutInCell="1" allowOverlap="1" wp14:anchorId="15AFE415" wp14:editId="17CDAF81">
                <wp:simplePos x="0" y="0"/>
                <wp:positionH relativeFrom="column">
                  <wp:posOffset>5010150</wp:posOffset>
                </wp:positionH>
                <wp:positionV relativeFrom="paragraph">
                  <wp:posOffset>211455</wp:posOffset>
                </wp:positionV>
                <wp:extent cx="1114425" cy="314325"/>
                <wp:effectExtent l="0" t="0" r="28575" b="28575"/>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7357ED" w:rsidRDefault="007357ED"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394.5pt;margin-top:16.65pt;width:87.75pt;height:24.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">
                <v:textbox>
                  <w:txbxContent>
                    <w:p w:rsidR="007357ED" w:rsidRDefault="007357ED" w:rsidP="007357ED">
                      <w:r>
                        <w:t>Cover</w:t>
                      </w:r>
                    </w:p>
                  </w:txbxContent>
                </v:textbox>
              </v:shape>
            </w:pict>
          </mc:Fallback>
        </mc:AlternateContent>
      </w:r>
      <w:r>
        <w:tab/>
      </w:r>
      <w:r>
        <w:tab/>
      </w:r>
      <w:r>
        <w:tab/>
      </w:r>
      <w:r>
        <w:tab/>
      </w:r>
    </w:p>
    <w:p w:rsidR="007357ED" w:rsidRPr="0025212E" w:rsidRDefault="007357ED" w:rsidP="007357ED">
      <w:pPr>
        <w:tabs>
          <w:tab w:val="left" w:pos="2205"/>
        </w:tabs>
      </w:pPr>
      <w:r>
        <w:rPr>
          <w:noProof/>
          <w:u w:val="single"/>
        </w:rPr>
        <mc:AlternateContent>
          <mc:Choice Requires="wps">
            <w:drawing>
              <wp:anchor distT="0" distB="0" distL="114300" distR="114300" simplePos="0" relativeHeight="251891712" behindDoc="0" locked="0" layoutInCell="1" allowOverlap="1" wp14:anchorId="48D2B257" wp14:editId="5610A293">
                <wp:simplePos x="0" y="0"/>
                <wp:positionH relativeFrom="column">
                  <wp:posOffset>3124200</wp:posOffset>
                </wp:positionH>
                <wp:positionV relativeFrom="paragraph">
                  <wp:posOffset>50165</wp:posOffset>
                </wp:positionV>
                <wp:extent cx="1885950" cy="1580515"/>
                <wp:effectExtent l="0" t="38100" r="57150" b="19685"/>
                <wp:wrapNone/>
                <wp:docPr id="637" name="Straight Arrow Connector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580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7" o:spid="_x0000_s1026" type="#_x0000_t32" style="position:absolute;margin-left:246pt;margin-top:3.95pt;width:148.5pt;height:124.4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7616" behindDoc="0" locked="0" layoutInCell="1" allowOverlap="1" wp14:anchorId="5739BB9D" wp14:editId="5CDF6A8C">
                <wp:simplePos x="0" y="0"/>
                <wp:positionH relativeFrom="column">
                  <wp:posOffset>1219200</wp:posOffset>
                </wp:positionH>
                <wp:positionV relativeFrom="paragraph">
                  <wp:posOffset>49530</wp:posOffset>
                </wp:positionV>
                <wp:extent cx="1000125" cy="323850"/>
                <wp:effectExtent l="0" t="57150" r="0" b="19050"/>
                <wp:wrapNone/>
                <wp:docPr id="638" name="Straight Arrow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8" o:spid="_x0000_s1026" type="#_x0000_t32" style="position:absolute;margin-left:96pt;margin-top:3.9pt;width:78.75pt;height:25.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4294967295" distB="4294967295" distL="114300" distR="114300" simplePos="0" relativeHeight="251886592" behindDoc="0" locked="0" layoutInCell="1" allowOverlap="1" wp14:anchorId="02076803" wp14:editId="712DE4D2">
                <wp:simplePos x="0" y="0"/>
                <wp:positionH relativeFrom="column">
                  <wp:posOffset>1219200</wp:posOffset>
                </wp:positionH>
                <wp:positionV relativeFrom="paragraph">
                  <wp:posOffset>48894</wp:posOffset>
                </wp:positionV>
                <wp:extent cx="1000125" cy="0"/>
                <wp:effectExtent l="0" t="76200" r="28575" b="114300"/>
                <wp:wrapNone/>
                <wp:docPr id="639" name="Straight Arrow Connector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9" o:spid="_x0000_s1026" type="#_x0000_t32" style="position:absolute;margin-left:96pt;margin-top:3.85pt;width:78.75pt;height:0;flip:y;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1472" behindDoc="0" locked="0" layoutInCell="1" allowOverlap="1" wp14:anchorId="08B0532B" wp14:editId="6F733B03">
                <wp:simplePos x="0" y="0"/>
                <wp:positionH relativeFrom="column">
                  <wp:posOffset>3257550</wp:posOffset>
                </wp:positionH>
                <wp:positionV relativeFrom="paragraph">
                  <wp:posOffset>49530</wp:posOffset>
                </wp:positionV>
                <wp:extent cx="1752600" cy="876300"/>
                <wp:effectExtent l="0" t="38100" r="57150" b="19050"/>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256.5pt;margin-top:3.9pt;width:138pt;height:6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4304" behindDoc="0" locked="0" layoutInCell="1" allowOverlap="1" wp14:anchorId="32ABCA3E" wp14:editId="037A7296">
                <wp:simplePos x="0" y="0"/>
                <wp:positionH relativeFrom="column">
                  <wp:posOffset>3124200</wp:posOffset>
                </wp:positionH>
                <wp:positionV relativeFrom="paragraph">
                  <wp:posOffset>49530</wp:posOffset>
                </wp:positionV>
                <wp:extent cx="1885950" cy="635"/>
                <wp:effectExtent l="0" t="76200" r="19050" b="113665"/>
                <wp:wrapNone/>
                <wp:docPr id="641" name="Straight Arrow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6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1" o:spid="_x0000_s1026" type="#_x0000_t32" style="position:absolute;margin-left:246pt;margin-top:3.9pt;width:148.5pt;height:.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8704" behindDoc="0" locked="0" layoutInCell="1" allowOverlap="1" wp14:anchorId="0B8A919A" wp14:editId="5E0081C2">
                <wp:simplePos x="0" y="0"/>
                <wp:positionH relativeFrom="column">
                  <wp:posOffset>104775</wp:posOffset>
                </wp:positionH>
                <wp:positionV relativeFrom="paragraph">
                  <wp:posOffset>210185</wp:posOffset>
                </wp:positionV>
                <wp:extent cx="1114425" cy="285750"/>
                <wp:effectExtent l="0" t="0" r="28575" b="1905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8.25pt;margin-top:16.55pt;width:87.7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">
                <v:textbox>
                  <w:txbxContent>
                    <w:p w:rsidR="007357ED" w:rsidRDefault="007357ED" w:rsidP="007357ED">
                      <w:r>
                        <w:t>Grass Height</w:t>
                      </w:r>
                    </w:p>
                  </w:txbxContent>
                </v:textbox>
              </v:shape>
            </w:pict>
          </mc:Fallback>
        </mc:AlternateContent>
      </w:r>
      <w:r>
        <w:tab/>
      </w:r>
    </w:p>
    <w:p w:rsidR="007357ED" w:rsidRPr="0025212E" w:rsidRDefault="007357ED" w:rsidP="007357ED">
      <w:r>
        <w:rPr>
          <w:noProof/>
          <w:u w:val="single"/>
        </w:rPr>
        <mc:AlternateContent>
          <mc:Choice Requires="wps">
            <w:drawing>
              <wp:anchor distT="0" distB="0" distL="114300" distR="114300" simplePos="0" relativeHeight="251879424" behindDoc="0" locked="0" layoutInCell="1" allowOverlap="1" wp14:anchorId="547ECDE3" wp14:editId="1FAD5236">
                <wp:simplePos x="0" y="0"/>
                <wp:positionH relativeFrom="column">
                  <wp:posOffset>1943100</wp:posOffset>
                </wp:positionH>
                <wp:positionV relativeFrom="paragraph">
                  <wp:posOffset>317500</wp:posOffset>
                </wp:positionV>
                <wp:extent cx="228600" cy="628650"/>
                <wp:effectExtent l="0" t="0" r="19050" b="19050"/>
                <wp:wrapNone/>
                <wp:docPr id="643" name="Left Brace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62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3" o:spid="_x0000_s1026" type="#_x0000_t87" style="position:absolute;margin-left:153pt;margin-top:25pt;width:18pt;height:4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" adj="655" strokecolor="black [3040]"/>
            </w:pict>
          </mc:Fallback>
        </mc:AlternateContent>
      </w:r>
      <w:r>
        <w:rPr>
          <w:noProof/>
          <w:u w:val="single"/>
        </w:rPr>
        <mc:AlternateContent>
          <mc:Choice Requires="wps">
            <w:drawing>
              <wp:anchor distT="0" distB="0" distL="114300" distR="114300" simplePos="0" relativeHeight="251857920" behindDoc="0" locked="0" layoutInCell="1" allowOverlap="1" wp14:anchorId="5737A5CD" wp14:editId="0CE08E8E">
                <wp:simplePos x="0" y="0"/>
                <wp:positionH relativeFrom="column">
                  <wp:posOffset>3086100</wp:posOffset>
                </wp:positionH>
                <wp:positionV relativeFrom="paragraph">
                  <wp:posOffset>315595</wp:posOffset>
                </wp:positionV>
                <wp:extent cx="171450" cy="628650"/>
                <wp:effectExtent l="0" t="0" r="19050" b="19050"/>
                <wp:wrapNone/>
                <wp:docPr id="644" name="Right Brac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Right Brace 644" o:spid="_x0000_s1026" type="#_x0000_t88" style="position:absolute;margin-left:243pt;margin-top:24.85pt;width:13.5pt;height: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" adj="491" strokecolor="black [3213]"/>
            </w:pict>
          </mc:Fallback>
        </mc:AlternateContent>
      </w:r>
      <w:r>
        <w:rPr>
          <w:noProof/>
          <w:u w:val="single"/>
        </w:rPr>
        <mc:AlternateContent>
          <mc:Choice Requires="wps">
            <w:drawing>
              <wp:anchor distT="0" distB="0" distL="114300" distR="114300" simplePos="0" relativeHeight="251853824" behindDoc="0" locked="0" layoutInCell="1" allowOverlap="1" wp14:anchorId="1DC99256" wp14:editId="58FFC249">
                <wp:simplePos x="0" y="0"/>
                <wp:positionH relativeFrom="column">
                  <wp:posOffset>2171700</wp:posOffset>
                </wp:positionH>
                <wp:positionV relativeFrom="paragraph">
                  <wp:posOffset>315595</wp:posOffset>
                </wp:positionV>
                <wp:extent cx="895350" cy="285750"/>
                <wp:effectExtent l="0" t="0" r="19050" b="1905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71pt;margin-top:24.85pt;width:70.5pt;height: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iC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">
                <v:textbox>
                  <w:txbxContent>
                    <w:p w:rsidR="007357ED" w:rsidRDefault="007357ED"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77376" behindDoc="0" locked="0" layoutInCell="1" allowOverlap="1" wp14:anchorId="66CD4A93" wp14:editId="6CB2E45B">
                <wp:simplePos x="0" y="0"/>
                <wp:positionH relativeFrom="column">
                  <wp:posOffset>323850</wp:posOffset>
                </wp:positionH>
                <wp:positionV relativeFrom="paragraph">
                  <wp:posOffset>315595</wp:posOffset>
                </wp:positionV>
                <wp:extent cx="895350" cy="285750"/>
                <wp:effectExtent l="0" t="0" r="19050"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5.5pt;margin-top:24.85pt;width:70.5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37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">
                <v:textbox>
                  <w:txbxContent>
                    <w:p w:rsidR="007357ED" w:rsidRDefault="007357ED"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3760" behindDoc="0" locked="0" layoutInCell="1" allowOverlap="1" wp14:anchorId="25EF7A09" wp14:editId="6F297239">
                <wp:simplePos x="0" y="0"/>
                <wp:positionH relativeFrom="column">
                  <wp:posOffset>3124200</wp:posOffset>
                </wp:positionH>
                <wp:positionV relativeFrom="paragraph">
                  <wp:posOffset>233045</wp:posOffset>
                </wp:positionV>
                <wp:extent cx="1885950" cy="1141730"/>
                <wp:effectExtent l="0" t="38100" r="57150" b="20320"/>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7" o:spid="_x0000_s1026" type="#_x0000_t32" style="position:absolute;margin-left:246pt;margin-top:18.35pt;width:148.5pt;height:89.9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8640" behindDoc="0" locked="0" layoutInCell="1" allowOverlap="1" wp14:anchorId="240FF570" wp14:editId="13477F90">
                <wp:simplePos x="0" y="0"/>
                <wp:positionH relativeFrom="column">
                  <wp:posOffset>1219200</wp:posOffset>
                </wp:positionH>
                <wp:positionV relativeFrom="paragraph">
                  <wp:posOffset>127635</wp:posOffset>
                </wp:positionV>
                <wp:extent cx="723900" cy="200660"/>
                <wp:effectExtent l="0" t="0" r="76200" b="8509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200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8" o:spid="_x0000_s1026" type="#_x0000_t32" style="position:absolute;margin-left:96pt;margin-top:10.05pt;width:57pt;height:15.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9968" behindDoc="0" locked="0" layoutInCell="1" allowOverlap="1" wp14:anchorId="38F581CB" wp14:editId="3D81115A">
                <wp:simplePos x="0" y="0"/>
                <wp:positionH relativeFrom="column">
                  <wp:posOffset>5010150</wp:posOffset>
                </wp:positionH>
                <wp:positionV relativeFrom="paragraph">
                  <wp:posOffset>78740</wp:posOffset>
                </wp:positionV>
                <wp:extent cx="1114425" cy="285750"/>
                <wp:effectExtent l="0" t="0" r="28575" b="1905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394.5pt;margin-top:6.2pt;width:87.7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RS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">
                <v:textbox>
                  <w:txbxContent>
                    <w:p w:rsidR="007357ED" w:rsidRDefault="007357ED"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89664" behindDoc="0" locked="0" layoutInCell="1" allowOverlap="1" wp14:anchorId="1B8383E9" wp14:editId="1F684FCC">
                <wp:simplePos x="0" y="0"/>
                <wp:positionH relativeFrom="column">
                  <wp:posOffset>1219200</wp:posOffset>
                </wp:positionH>
                <wp:positionV relativeFrom="paragraph">
                  <wp:posOffset>5080</wp:posOffset>
                </wp:positionV>
                <wp:extent cx="723900" cy="152400"/>
                <wp:effectExtent l="0" t="57150" r="19050" b="19050"/>
                <wp:wrapNone/>
                <wp:docPr id="650" name="Straight Arrow Connector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39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96pt;margin-top:.4pt;width:57pt;height:1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2800" behindDoc="0" locked="0" layoutInCell="1" allowOverlap="1" wp14:anchorId="7FCA09E4" wp14:editId="04EA664B">
                <wp:simplePos x="0" y="0"/>
                <wp:positionH relativeFrom="column">
                  <wp:posOffset>2171700</wp:posOffset>
                </wp:positionH>
                <wp:positionV relativeFrom="paragraph">
                  <wp:posOffset>12700</wp:posOffset>
                </wp:positionV>
                <wp:extent cx="895350" cy="285750"/>
                <wp:effectExtent l="0" t="0" r="19050" b="19050"/>
                <wp:wrapNone/>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171pt;margin-top:1pt;width:70.5pt;height: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KE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">
                <v:textbox>
                  <w:txbxContent>
                    <w:p w:rsidR="007357ED" w:rsidRDefault="007357ED"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9728" behindDoc="0" locked="0" layoutInCell="1" allowOverlap="1" wp14:anchorId="2F630577" wp14:editId="04D5853E">
                <wp:simplePos x="0" y="0"/>
                <wp:positionH relativeFrom="column">
                  <wp:posOffset>104775</wp:posOffset>
                </wp:positionH>
                <wp:positionV relativeFrom="paragraph">
                  <wp:posOffset>3175</wp:posOffset>
                </wp:positionV>
                <wp:extent cx="1114425" cy="285750"/>
                <wp:effectExtent l="0" t="0" r="28575" b="1905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8.25pt;margin-top:.25pt;width:87.75pt;height: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">
                <v:textbox>
                  <w:txbxContent>
                    <w:p w:rsidR="007357ED" w:rsidRDefault="007357ED" w:rsidP="007357ED">
                      <w:r>
                        <w:t>Shrub Height</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67136" behindDoc="0" locked="0" layoutInCell="1" allowOverlap="1" wp14:anchorId="0E655B4A" wp14:editId="616BEF76">
                <wp:simplePos x="0" y="0"/>
                <wp:positionH relativeFrom="column">
                  <wp:posOffset>2009775</wp:posOffset>
                </wp:positionH>
                <wp:positionV relativeFrom="paragraph">
                  <wp:posOffset>184785</wp:posOffset>
                </wp:positionV>
                <wp:extent cx="1114425" cy="285750"/>
                <wp:effectExtent l="0" t="0" r="28575" b="1905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58.25pt;margin-top:14.55pt;width:87.7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">
                <v:textbox>
                  <w:txbxContent>
                    <w:p w:rsidR="007357ED" w:rsidRDefault="007357ED" w:rsidP="007357ED">
                      <w:r>
                        <w:t>Bare Ground</w:t>
                      </w:r>
                    </w:p>
                  </w:txbxContent>
                </v:textbox>
              </v:shape>
            </w:pict>
          </mc:Fallback>
        </mc:AlternateContent>
      </w:r>
    </w:p>
    <w:p w:rsidR="007357ED" w:rsidRDefault="007357ED" w:rsidP="007357ED">
      <w:r>
        <w:rPr>
          <w:noProof/>
          <w:u w:val="single"/>
        </w:rPr>
        <mc:AlternateContent>
          <mc:Choice Requires="wps">
            <w:drawing>
              <wp:anchor distT="0" distB="0" distL="114300" distR="114300" simplePos="0" relativeHeight="251866112" behindDoc="0" locked="0" layoutInCell="1" allowOverlap="1" wp14:anchorId="04CE69F2" wp14:editId="7DC327DA">
                <wp:simplePos x="0" y="0"/>
                <wp:positionH relativeFrom="column">
                  <wp:posOffset>2009775</wp:posOffset>
                </wp:positionH>
                <wp:positionV relativeFrom="paragraph">
                  <wp:posOffset>271145</wp:posOffset>
                </wp:positionV>
                <wp:extent cx="1114425" cy="285750"/>
                <wp:effectExtent l="0" t="0" r="28575" b="1905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Leaf Litter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58.25pt;margin-top:21.35pt;width:87.7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H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">
                <v:textbox>
                  <w:txbxContent>
                    <w:p w:rsidR="007357ED" w:rsidRDefault="007357ED" w:rsidP="007357ED">
                      <w:r>
                        <w:t>Leaf Litter</w:t>
                      </w:r>
                    </w:p>
                  </w:txbxContent>
                </v:textbox>
              </v:shape>
            </w:pict>
          </mc:Fallback>
        </mc:AlternateContent>
      </w:r>
    </w:p>
    <w:p w:rsidR="007357ED" w:rsidRDefault="007357ED" w:rsidP="007357ED">
      <w:pPr>
        <w:jc w:val="center"/>
        <w:sectPr w:rsidR="007357ED" w:rsidSect="00CD4D88">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945D70">
        <w:tc>
          <w:tcPr>
            <w:tcW w:w="1022" w:type="dxa"/>
          </w:tcPr>
          <w:p w:rsidR="007357ED" w:rsidRPr="00AA0A01" w:rsidRDefault="007357ED" w:rsidP="00945D70">
            <w:pPr>
              <w:jc w:val="center"/>
              <w:rPr>
                <w:sz w:val="24"/>
                <w:szCs w:val="24"/>
                <w:u w:val="single"/>
              </w:rPr>
            </w:pPr>
            <w:r w:rsidRPr="00AA0A01">
              <w:rPr>
                <w:sz w:val="24"/>
                <w:szCs w:val="24"/>
                <w:u w:val="single"/>
              </w:rPr>
              <w:t>Variable</w:t>
            </w:r>
          </w:p>
        </w:tc>
        <w:tc>
          <w:tcPr>
            <w:tcW w:w="2236" w:type="dxa"/>
          </w:tcPr>
          <w:p w:rsidR="007357ED" w:rsidRPr="00AA0A01" w:rsidRDefault="007357ED" w:rsidP="00945D70">
            <w:pPr>
              <w:rPr>
                <w:sz w:val="24"/>
                <w:szCs w:val="24"/>
                <w:u w:val="single"/>
              </w:rPr>
            </w:pPr>
            <w:r w:rsidRPr="00AA0A01">
              <w:rPr>
                <w:sz w:val="24"/>
                <w:szCs w:val="24"/>
                <w:u w:val="single"/>
              </w:rPr>
              <w:t>Description</w:t>
            </w:r>
          </w:p>
        </w:tc>
        <w:tc>
          <w:tcPr>
            <w:tcW w:w="2776" w:type="dxa"/>
          </w:tcPr>
          <w:p w:rsidR="007357ED" w:rsidRPr="00AA0A01" w:rsidRDefault="007357ED" w:rsidP="00945D70">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945D70">
        <w:trPr>
          <w:trHeight w:val="3563"/>
        </w:trPr>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FC</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Forb cover measured as the average percent canopy cover dominated by forbs.  The optimal canopy cover of forbs differs between the fall/winter and spring/summer.</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6E0981" w:rsidRDefault="007357ED" w:rsidP="00945D70">
            <w:pPr>
              <w:rPr>
                <w:rFonts w:eastAsiaTheme="minorEastAsia"/>
                <w:sz w:val="24"/>
                <w:szCs w:val="24"/>
              </w:rPr>
            </w:pPr>
            <w:r w:rsidRPr="006E0981">
              <w:rPr>
                <w:rFonts w:eastAsiaTheme="minorEastAsia"/>
                <w:sz w:val="24"/>
                <w:szCs w:val="24"/>
                <w:u w:val="single"/>
              </w:rPr>
              <w:t>Late Summer/Fall/Winter</w:t>
            </w:r>
            <w:r>
              <w:rPr>
                <w:rFonts w:eastAsiaTheme="minorEastAsia"/>
                <w:sz w:val="24"/>
                <w:szCs w:val="24"/>
                <w:u w:val="single"/>
              </w:rPr>
              <w:t>:</w:t>
            </w:r>
          </w:p>
          <w:p w:rsidR="007357ED" w:rsidRPr="00434818" w:rsidRDefault="007357ED" w:rsidP="00945D70">
            <w:pPr>
              <w:rPr>
                <w:rFonts w:eastAsiaTheme="minorEastAsia"/>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29</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30,30</m:t>
                                </m:r>
                              </m:e>
                            </m:d>
                            <m:r>
                              <w:rPr>
                                <w:rFonts w:ascii="Cambria Math" w:eastAsiaTheme="minorEastAsia" w:hAnsi="Cambria Math"/>
                                <w:sz w:val="18"/>
                                <w:szCs w:val="18"/>
                              </w:rPr>
                              <m:t>6.15</m:t>
                            </m:r>
                          </m:den>
                        </m:f>
                        <m:r>
                          <w:rPr>
                            <w:rFonts w:ascii="Cambria Math" w:hAnsi="Cambria Math"/>
                            <w:sz w:val="18"/>
                            <w:szCs w:val="18"/>
                          </w:rPr>
                          <m:t>, x≤.5</m:t>
                        </m:r>
                      </m:e>
                      <m:e>
                        <m:r>
                          <w:rPr>
                            <w:rFonts w:ascii="Cambria Math" w:hAnsi="Cambria Math"/>
                            <w:sz w:val="18"/>
                            <w:szCs w:val="18"/>
                          </w:rPr>
                          <m:t>1,    .5&lt;x&lt;.6</m:t>
                        </m:r>
                      </m:e>
                      <m:e>
                        <m:r>
                          <w:rPr>
                            <w:rFonts w:ascii="Cambria Math" w:hAnsi="Cambria Math"/>
                            <w:sz w:val="18"/>
                            <w:szCs w:val="18"/>
                          </w:rPr>
                          <m:t>0.2+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23.5</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30,24.5</m:t>
                                </m:r>
                              </m:e>
                            </m:d>
                            <m:r>
                              <w:rPr>
                                <w:rFonts w:ascii="Cambria Math" w:eastAsiaTheme="minorEastAsia" w:hAnsi="Cambria Math"/>
                                <w:sz w:val="18"/>
                                <w:szCs w:val="18"/>
                              </w:rPr>
                              <m:t>6.3</m:t>
                            </m:r>
                          </m:den>
                        </m:f>
                        <m:r>
                          <w:rPr>
                            <w:rFonts w:ascii="Cambria Math" w:hAnsi="Cambria Math"/>
                            <w:sz w:val="18"/>
                            <w:szCs w:val="18"/>
                          </w:rPr>
                          <m:t>, x≥.6</m:t>
                        </m:r>
                      </m:e>
                    </m:eqArr>
                  </m:e>
                </m:d>
              </m:oMath>
            </m:oMathPara>
          </w:p>
          <w:p w:rsidR="007357ED" w:rsidRDefault="007357ED" w:rsidP="00945D70">
            <w:pPr>
              <w:rPr>
                <w:sz w:val="24"/>
                <w:szCs w:val="24"/>
              </w:rPr>
            </w:pPr>
          </w:p>
        </w:tc>
        <w:tc>
          <w:tcPr>
            <w:tcW w:w="4874" w:type="dxa"/>
          </w:tcPr>
          <w:p w:rsidR="007357ED" w:rsidRDefault="007357ED" w:rsidP="00945D70">
            <w:pPr>
              <w:rPr>
                <w:sz w:val="24"/>
                <w:szCs w:val="24"/>
              </w:rPr>
            </w:pPr>
            <w:r>
              <w:rPr>
                <w:noProof/>
                <w:sz w:val="24"/>
                <w:szCs w:val="24"/>
              </w:rPr>
              <w:drawing>
                <wp:inline distT="0" distB="0" distL="0" distR="0" wp14:anchorId="5168D7FA" wp14:editId="3E3264B1">
                  <wp:extent cx="2952750" cy="2952750"/>
                  <wp:effectExtent l="0" t="0" r="0" b="0"/>
                  <wp:docPr id="655" name="Picture 655" descr="X:\Masked Bobwhite\Graphs\Suitability Functions\Dan and Sally\FC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Dan and Sally\FC Fall-winter Sally-Dan.em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rPr>
          <w:trHeight w:val="3563"/>
        </w:trPr>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r w:rsidRPr="006E0981">
              <w:rPr>
                <w:rFonts w:eastAsiaTheme="minorEastAsia"/>
                <w:sz w:val="24"/>
                <w:szCs w:val="24"/>
                <w:u w:val="single"/>
              </w:rPr>
              <w:t>Spring/ Summer</w:t>
            </w:r>
            <w:r>
              <w:rPr>
                <w:rFonts w:eastAsiaTheme="minorEastAsia"/>
                <w:sz w:val="24"/>
                <w:szCs w:val="24"/>
                <w:u w:val="single"/>
              </w:rPr>
              <w:t>:</w:t>
            </w:r>
          </w:p>
          <w:p w:rsidR="007357ED" w:rsidRPr="006E0981" w:rsidRDefault="007357ED" w:rsidP="00945D70">
            <w:pPr>
              <w:rPr>
                <w:rFonts w:eastAsiaTheme="minorEastAsia"/>
                <w:sz w:val="24"/>
                <w:szCs w:val="24"/>
                <w:u w:val="single"/>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eastAsiaTheme="minorEastAsia" w:hAnsi="Cambria Math"/>
                            <w:sz w:val="18"/>
                            <w:szCs w:val="18"/>
                          </w:rPr>
                          <m:t xml:space="preserve">,  </m:t>
                        </m:r>
                        <m:r>
                          <w:rPr>
                            <w:rFonts w:ascii="Cambria Math" w:hAnsi="Cambria Math"/>
                            <w:sz w:val="18"/>
                            <w:szCs w:val="18"/>
                          </w:rPr>
                          <m:t>x≤.35</m:t>
                        </m:r>
                      </m:e>
                      <m:e>
                        <m:r>
                          <w:rPr>
                            <w:rFonts w:ascii="Cambria Math" w:hAnsi="Cambria Math"/>
                            <w:sz w:val="18"/>
                            <w:szCs w:val="18"/>
                          </w:rPr>
                          <m:t>1,                 .35&lt;x&lt;.65</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hAnsi="Cambria Math"/>
                            <w:sz w:val="18"/>
                            <w:szCs w:val="18"/>
                          </w:rPr>
                          <m:t>,  x≥.6</m:t>
                        </m:r>
                      </m:e>
                    </m:eqArr>
                  </m:e>
                </m:d>
              </m:oMath>
            </m:oMathPara>
          </w:p>
        </w:tc>
        <w:tc>
          <w:tcPr>
            <w:tcW w:w="4874" w:type="dxa"/>
          </w:tcPr>
          <w:p w:rsidR="007357ED" w:rsidRDefault="007357ED" w:rsidP="00945D70">
            <w:pPr>
              <w:rPr>
                <w:sz w:val="24"/>
                <w:szCs w:val="24"/>
              </w:rPr>
            </w:pPr>
            <w:r>
              <w:rPr>
                <w:noProof/>
                <w:sz w:val="24"/>
                <w:szCs w:val="24"/>
              </w:rPr>
              <w:drawing>
                <wp:inline distT="0" distB="0" distL="0" distR="0" wp14:anchorId="2E4DB018" wp14:editId="756961BB">
                  <wp:extent cx="2952750" cy="2952750"/>
                  <wp:effectExtent l="0" t="0" r="0" b="0"/>
                  <wp:docPr id="656" name="Picture 656" descr="X:\Masked Bobwhite\Graphs\Suitability Functions\Dan and Sally\FC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Dan and Sally\FC Spring-summer Sally-Dan.em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rPr>
          <w:trHeight w:val="4652"/>
        </w:trPr>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FD</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Forb Diversity measured as the total number of forb species on a </w:t>
            </w:r>
            <w:proofErr w:type="gramStart"/>
            <w:r>
              <w:rPr>
                <w:sz w:val="24"/>
                <w:szCs w:val="24"/>
              </w:rPr>
              <w:t>typical  home</w:t>
            </w:r>
            <w:proofErr w:type="gramEnd"/>
            <w:r>
              <w:rPr>
                <w:sz w:val="24"/>
                <w:szCs w:val="24"/>
              </w:rPr>
              <w:t xml:space="preserve"> range (10.9 ha) throughout the year.  </w:t>
            </w:r>
          </w:p>
        </w:tc>
        <w:tc>
          <w:tcPr>
            <w:tcW w:w="2776" w:type="dxa"/>
          </w:tcPr>
          <w:p w:rsidR="007357ED" w:rsidRPr="005A6EA5" w:rsidRDefault="007357ED" w:rsidP="00945D70">
            <w:pPr>
              <w:rPr>
                <w:rFonts w:eastAsiaTheme="minorEastAsia"/>
                <w:sz w:val="24"/>
                <w:szCs w:val="24"/>
              </w:rPr>
            </w:pPr>
          </w:p>
          <w:p w:rsidR="007357ED" w:rsidRPr="005A6EA5" w:rsidRDefault="007357ED" w:rsidP="00945D70">
            <w:pPr>
              <w:rPr>
                <w:rFonts w:eastAsiaTheme="minorEastAsia"/>
                <w:sz w:val="24"/>
                <w:szCs w:val="24"/>
              </w:rPr>
            </w:pPr>
          </w:p>
          <w:p w:rsidR="007357ED" w:rsidRPr="00AA0A01" w:rsidRDefault="007357ED"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7357ED" w:rsidRDefault="007357ED"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=22.5,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945D70">
            <w:pPr>
              <w:rPr>
                <w:sz w:val="24"/>
                <w:szCs w:val="24"/>
              </w:rPr>
            </w:pPr>
            <w:r>
              <w:rPr>
                <w:noProof/>
                <w:sz w:val="24"/>
                <w:szCs w:val="24"/>
              </w:rPr>
              <w:drawing>
                <wp:inline distT="0" distB="0" distL="0" distR="0" wp14:anchorId="66D73B0B" wp14:editId="6A00F56D">
                  <wp:extent cx="2952750" cy="2952750"/>
                  <wp:effectExtent l="0" t="0" r="0" b="0"/>
                  <wp:docPr id="657" name="Picture 657" descr="C:\Documents and Settings\cnadeau\My Documents\Work\Masked Bobwhite\Graphs\Suitability Functions\Dan and Sally\FD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n and Sally\FD Sally-Dan.em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rPr>
          <w:trHeight w:val="4652"/>
        </w:trPr>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FH</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Forb height measured as the average height of forbs.  Optimal forb height differs between the spring/summer and the fall/winter.</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6E0981" w:rsidRDefault="007357ED" w:rsidP="00945D70">
            <w:pPr>
              <w:rPr>
                <w:rFonts w:eastAsiaTheme="minorEastAsia"/>
                <w:sz w:val="24"/>
                <w:szCs w:val="24"/>
              </w:rPr>
            </w:pPr>
            <w:r>
              <w:rPr>
                <w:rFonts w:eastAsiaTheme="minorEastAsia"/>
                <w:sz w:val="24"/>
                <w:szCs w:val="24"/>
                <w:u w:val="single"/>
              </w:rPr>
              <w:t>Fall/ Winter:</w:t>
            </w:r>
          </w:p>
          <w:p w:rsidR="007357ED" w:rsidRPr="00AA0A01" w:rsidRDefault="007357ED"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(13)</m:t>
                    </m:r>
                  </m:den>
                </m:f>
              </m:oMath>
            </m:oMathPara>
          </w:p>
          <w:p w:rsidR="007357ED" w:rsidRPr="005A6EA5" w:rsidRDefault="007357ED" w:rsidP="00945D70">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945D70">
            <w:pPr>
              <w:rPr>
                <w:noProof/>
                <w:sz w:val="24"/>
                <w:szCs w:val="24"/>
              </w:rPr>
            </w:pPr>
            <w:r>
              <w:rPr>
                <w:noProof/>
                <w:sz w:val="24"/>
                <w:szCs w:val="24"/>
              </w:rPr>
              <w:drawing>
                <wp:inline distT="0" distB="0" distL="0" distR="0" wp14:anchorId="41D44E09" wp14:editId="08C27748">
                  <wp:extent cx="2952750" cy="2952750"/>
                  <wp:effectExtent l="0" t="0" r="0" b="0"/>
                  <wp:docPr id="658" name="Picture 658" descr="C:\Documents and Settings\cnadeau\My Documents\Work\Masked Bobwhite\Graphs\Suitability Functions\Dan and Sally\FH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n and Sally\FH Fall-winter Sally-Dan.em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rPr>
          <w:trHeight w:val="4652"/>
        </w:trPr>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r>
              <w:rPr>
                <w:rFonts w:eastAsiaTheme="minorEastAsia"/>
                <w:sz w:val="24"/>
                <w:szCs w:val="24"/>
                <w:u w:val="single"/>
              </w:rPr>
              <w:t>Spring/ Summer:</w:t>
            </w:r>
          </w:p>
          <w:p w:rsidR="007357ED" w:rsidRPr="00AA0A01" w:rsidRDefault="007357ED" w:rsidP="00945D70">
            <w:pPr>
              <w:rPr>
                <w:rFonts w:eastAsiaTheme="minorEastAsia"/>
                <w:sz w:val="24"/>
                <w:szCs w:val="24"/>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x</m:t>
                        </m:r>
                      </m:sup>
                      <m:e>
                        <m:sSup>
                          <m:sSupPr>
                            <m:ctrlPr>
                              <w:rPr>
                                <w:rFonts w:ascii="Cambria Math" w:hAnsi="Cambria Math"/>
                                <w:i/>
                              </w:rPr>
                            </m:ctrlPr>
                          </m:sSupPr>
                          <m:e>
                            <m:r>
                              <w:rPr>
                                <w:rFonts w:ascii="Cambria Math" w:hAnsi="Cambria Math"/>
                              </w:rPr>
                              <m:t>t</m:t>
                            </m:r>
                          </m:e>
                          <m:sup>
                            <m:r>
                              <w:rPr>
                                <w:rFonts w:ascii="Cambria Math" w:hAnsi="Cambria Math"/>
                              </w:rPr>
                              <m:t>12</m:t>
                            </m:r>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num>
                  <m:den>
                    <m:r>
                      <m:rPr>
                        <m:sty m:val="p"/>
                      </m:rPr>
                      <w:rPr>
                        <w:rFonts w:ascii="Cambria Math" w:hAnsi="Cambria Math"/>
                      </w:rPr>
                      <m:t>Γ</m:t>
                    </m:r>
                    <m:d>
                      <m:dPr>
                        <m:ctrlPr>
                          <w:rPr>
                            <w:rFonts w:ascii="Cambria Math" w:hAnsi="Cambria Math"/>
                            <w:i/>
                          </w:rPr>
                        </m:ctrlPr>
                      </m:dPr>
                      <m:e>
                        <m:r>
                          <w:rPr>
                            <w:rFonts w:ascii="Cambria Math" w:hAnsi="Cambria Math"/>
                          </w:rPr>
                          <m:t>13</m:t>
                        </m:r>
                      </m:e>
                    </m:d>
                  </m:den>
                </m:f>
                <m:r>
                  <w:rPr>
                    <w:rFonts w:ascii="Cambria Math" w:hAnsi="Cambria Math"/>
                  </w:rPr>
                  <m:t>+1</m:t>
                </m:r>
              </m:oMath>
            </m:oMathPara>
          </w:p>
          <w:p w:rsidR="007357ED" w:rsidRPr="006E0981" w:rsidRDefault="007357ED" w:rsidP="00945D70">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945D70">
            <w:pPr>
              <w:rPr>
                <w:noProof/>
                <w:sz w:val="24"/>
                <w:szCs w:val="24"/>
              </w:rPr>
            </w:pPr>
            <w:r>
              <w:rPr>
                <w:noProof/>
                <w:sz w:val="24"/>
                <w:szCs w:val="24"/>
              </w:rPr>
              <w:drawing>
                <wp:inline distT="0" distB="0" distL="0" distR="0" wp14:anchorId="2766A7A0" wp14:editId="28396DE2">
                  <wp:extent cx="2952750" cy="2952750"/>
                  <wp:effectExtent l="0" t="0" r="0" b="0"/>
                  <wp:docPr id="659" name="Picture 659" descr="C:\Documents and Settings\cnadeau\My Documents\Work\Masked Bobwhite\Graphs\Suitability Functions\Dan and Sally\FH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n and Sally\FH Spring-summer Sally-Dan.em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GC</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Grass cover measured as the percent canopy cover of grass. The optimal canopy cover of grass differs between perennial and annual grasses.</w:t>
            </w:r>
          </w:p>
        </w:tc>
        <w:tc>
          <w:tcPr>
            <w:tcW w:w="2776" w:type="dxa"/>
          </w:tcPr>
          <w:p w:rsidR="007357ED" w:rsidRPr="001613D1" w:rsidRDefault="007357ED" w:rsidP="00945D70">
            <w:pPr>
              <w:rPr>
                <w:rFonts w:eastAsiaTheme="minorEastAsia"/>
                <w:sz w:val="24"/>
                <w:szCs w:val="24"/>
              </w:rPr>
            </w:pPr>
          </w:p>
          <w:p w:rsidR="007357ED" w:rsidRPr="001613D1" w:rsidRDefault="007357ED" w:rsidP="00945D70">
            <w:pPr>
              <w:rPr>
                <w:rFonts w:eastAsiaTheme="minorEastAsia"/>
                <w:sz w:val="24"/>
                <w:szCs w:val="24"/>
              </w:rPr>
            </w:pPr>
          </w:p>
          <w:p w:rsidR="007357ED" w:rsidRPr="00986E34" w:rsidRDefault="007357ED" w:rsidP="00945D70">
            <w:pPr>
              <w:rPr>
                <w:rFonts w:eastAsiaTheme="minorEastAsia"/>
                <w:sz w:val="24"/>
                <w:szCs w:val="24"/>
                <w:u w:val="single"/>
              </w:rPr>
            </w:pPr>
            <w:r>
              <w:rPr>
                <w:rFonts w:eastAsiaTheme="minorEastAsia"/>
                <w:sz w:val="24"/>
                <w:szCs w:val="24"/>
                <w:u w:val="single"/>
              </w:rPr>
              <w:t>Perennials:</w:t>
            </w:r>
          </w:p>
          <w:p w:rsidR="007357ED" w:rsidRDefault="007357ED" w:rsidP="00945D70">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1.82x, x≤.55</m:t>
                        </m:r>
                      </m:e>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3.09</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5,4.09</m:t>
                                </m:r>
                              </m:e>
                            </m:d>
                            <m:r>
                              <w:rPr>
                                <w:rFonts w:ascii="Cambria Math" w:eastAsiaTheme="minorEastAsia" w:hAnsi="Cambria Math"/>
                                <w:sz w:val="24"/>
                                <w:szCs w:val="24"/>
                              </w:rPr>
                              <m:t>2.35</m:t>
                            </m:r>
                          </m:den>
                        </m:f>
                      </m:e>
                    </m:eqArr>
                  </m:e>
                </m:d>
              </m:oMath>
            </m:oMathPara>
          </w:p>
          <w:p w:rsidR="007357ED" w:rsidRDefault="007357ED" w:rsidP="00945D70">
            <w:pPr>
              <w:rPr>
                <w:rFonts w:eastAsiaTheme="minorEastAsia"/>
                <w:sz w:val="18"/>
                <w:szCs w:val="18"/>
              </w:rPr>
            </w:pPr>
          </w:p>
        </w:tc>
        <w:tc>
          <w:tcPr>
            <w:tcW w:w="4874" w:type="dxa"/>
          </w:tcPr>
          <w:p w:rsidR="007357ED" w:rsidRDefault="007357ED" w:rsidP="00945D70">
            <w:pPr>
              <w:rPr>
                <w:noProof/>
                <w:sz w:val="24"/>
                <w:szCs w:val="24"/>
              </w:rPr>
            </w:pPr>
            <w:r>
              <w:rPr>
                <w:noProof/>
                <w:sz w:val="24"/>
                <w:szCs w:val="24"/>
              </w:rPr>
              <w:drawing>
                <wp:inline distT="0" distB="0" distL="0" distR="0" wp14:anchorId="3E3938E4" wp14:editId="344848BD">
                  <wp:extent cx="2952750" cy="2952750"/>
                  <wp:effectExtent l="0" t="0" r="0" b="0"/>
                  <wp:docPr id="660" name="Picture 660"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n and Sally\GC Perennial Sally-Dan.em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rPr>
            </w:pPr>
            <w:r>
              <w:rPr>
                <w:rFonts w:eastAsiaTheme="minorEastAsia"/>
                <w:sz w:val="24"/>
                <w:szCs w:val="24"/>
                <w:u w:val="single"/>
              </w:rPr>
              <w:t>Annuals</w:t>
            </w:r>
            <w:r w:rsidRPr="00986E34">
              <w:rPr>
                <w:rFonts w:eastAsiaTheme="minorEastAsia"/>
                <w:sz w:val="24"/>
                <w:szCs w:val="24"/>
                <w:u w:val="single"/>
              </w:rPr>
              <w:t>:</w:t>
            </w:r>
          </w:p>
          <w:p w:rsidR="007357ED" w:rsidRPr="00986E34"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2,3</m:t>
                            </m:r>
                          </m:e>
                        </m:d>
                        <m:r>
                          <w:rPr>
                            <w:rFonts w:ascii="Cambria Math" w:eastAsiaTheme="minorEastAsia" w:hAnsi="Cambria Math"/>
                            <w:sz w:val="24"/>
                            <w:szCs w:val="24"/>
                          </w:rPr>
                          <m:t>1.79</m:t>
                        </m:r>
                      </m:den>
                    </m:f>
                  </m:e>
                </m:d>
              </m:oMath>
            </m:oMathPara>
          </w:p>
        </w:tc>
        <w:tc>
          <w:tcPr>
            <w:tcW w:w="4874" w:type="dxa"/>
          </w:tcPr>
          <w:p w:rsidR="007357ED" w:rsidRDefault="007357ED" w:rsidP="00945D70">
            <w:pPr>
              <w:rPr>
                <w:noProof/>
                <w:sz w:val="24"/>
                <w:szCs w:val="24"/>
              </w:rPr>
            </w:pPr>
            <w:r>
              <w:rPr>
                <w:noProof/>
                <w:sz w:val="24"/>
                <w:szCs w:val="24"/>
              </w:rPr>
              <w:drawing>
                <wp:inline distT="0" distB="0" distL="0" distR="0" wp14:anchorId="541B4031" wp14:editId="347A8738">
                  <wp:extent cx="2952750" cy="2952750"/>
                  <wp:effectExtent l="0" t="0" r="0" b="0"/>
                  <wp:docPr id="661" name="Picture 661" descr="C:\Documents and Settings\cnadeau\My Documents\Work\Masked Bobwhite\Graphs\Suitability Functions\Dan and Sally\GC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Dan and Sally\GC Annual Sally-Dan.em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GD</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Grass diversity measured as the total number of grass species found on a typical home range (10.9 ha).  The optimal number of species differs between perennial and annual grasses.</w:t>
            </w:r>
          </w:p>
        </w:tc>
        <w:tc>
          <w:tcPr>
            <w:tcW w:w="2776" w:type="dxa"/>
          </w:tcPr>
          <w:p w:rsidR="007357ED" w:rsidRDefault="007357ED" w:rsidP="00945D70">
            <w:pPr>
              <w:rPr>
                <w:rFonts w:eastAsiaTheme="minorEastAsia"/>
                <w:sz w:val="18"/>
                <w:szCs w:val="18"/>
              </w:rPr>
            </w:pPr>
          </w:p>
          <w:p w:rsidR="007357ED" w:rsidRDefault="007357ED" w:rsidP="00945D70">
            <w:pPr>
              <w:rPr>
                <w:rFonts w:eastAsiaTheme="minorEastAsia"/>
                <w:sz w:val="18"/>
                <w:szCs w:val="18"/>
              </w:rPr>
            </w:pPr>
          </w:p>
          <w:p w:rsidR="007357ED" w:rsidRDefault="007357ED" w:rsidP="00945D70">
            <w:pPr>
              <w:rPr>
                <w:rFonts w:eastAsiaTheme="minorEastAsia"/>
              </w:rPr>
            </w:pPr>
          </w:p>
          <w:p w:rsidR="007357ED" w:rsidRPr="00485293" w:rsidRDefault="007357ED" w:rsidP="00945D70">
            <w:pPr>
              <w:rPr>
                <w:rFonts w:eastAsiaTheme="minorEastAsia"/>
                <w:sz w:val="24"/>
                <w:szCs w:val="24"/>
              </w:rPr>
            </w:pPr>
            <w:r>
              <w:rPr>
                <w:rFonts w:eastAsiaTheme="minorEastAsia"/>
                <w:sz w:val="24"/>
                <w:szCs w:val="24"/>
                <w:u w:val="single"/>
              </w:rPr>
              <w:t>Perennials:</w:t>
            </w:r>
          </w:p>
          <w:p w:rsidR="007357ED" w:rsidRPr="00172CA4" w:rsidRDefault="007357ED"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2.33</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6</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7</m:t>
                        </m:r>
                      </m:e>
                    </m:d>
                  </m:den>
                </m:f>
              </m:oMath>
            </m:oMathPara>
          </w:p>
          <w:p w:rsidR="007357ED" w:rsidRPr="00506BA6" w:rsidRDefault="007357ED" w:rsidP="00945D70">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=7, </w:t>
            </w:r>
            <w:r>
              <w:rPr>
                <w:rFonts w:ascii="Calibri" w:eastAsiaTheme="minorEastAsia" w:hAnsi="Calibri" w:cs="Calibri"/>
                <w:sz w:val="24"/>
                <w:szCs w:val="24"/>
              </w:rPr>
              <w:t>β</w:t>
            </w:r>
            <w:r>
              <w:rPr>
                <w:rFonts w:eastAsiaTheme="minorEastAsia"/>
                <w:sz w:val="24"/>
                <w:szCs w:val="24"/>
              </w:rPr>
              <w:t>=2.33)</w:t>
            </w:r>
          </w:p>
        </w:tc>
        <w:tc>
          <w:tcPr>
            <w:tcW w:w="4874" w:type="dxa"/>
          </w:tcPr>
          <w:p w:rsidR="007357ED" w:rsidRDefault="007357ED" w:rsidP="00945D70">
            <w:pPr>
              <w:rPr>
                <w:sz w:val="24"/>
                <w:szCs w:val="24"/>
              </w:rPr>
            </w:pPr>
            <w:r>
              <w:rPr>
                <w:noProof/>
                <w:sz w:val="24"/>
                <w:szCs w:val="24"/>
              </w:rPr>
              <w:drawing>
                <wp:inline distT="0" distB="0" distL="0" distR="0" wp14:anchorId="5BA24D01" wp14:editId="7C70FB26">
                  <wp:extent cx="2952750" cy="2952750"/>
                  <wp:effectExtent l="0" t="0" r="0" b="0"/>
                  <wp:docPr id="662" name="Picture 662"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Dan and Sally\GC Perennial Sally-Dan.em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rPr>
            </w:pPr>
            <w:r>
              <w:rPr>
                <w:rFonts w:eastAsiaTheme="minorEastAsia"/>
                <w:sz w:val="24"/>
                <w:szCs w:val="24"/>
                <w:u w:val="single"/>
              </w:rPr>
              <w:t>Annuals:</w:t>
            </w:r>
          </w:p>
          <w:p w:rsidR="007357ED" w:rsidRPr="00172CA4"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2.5</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5</m:t>
                        </m:r>
                      </m:e>
                    </m:d>
                  </m:den>
                </m:f>
              </m:oMath>
            </m:oMathPara>
          </w:p>
          <w:p w:rsidR="007357ED" w:rsidRPr="00485293" w:rsidRDefault="007357ED" w:rsidP="00945D70">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=2.5)</w:t>
            </w:r>
          </w:p>
          <w:p w:rsidR="007357ED" w:rsidRPr="00485293" w:rsidRDefault="007357ED" w:rsidP="00945D70">
            <w:pPr>
              <w:rPr>
                <w:rFonts w:eastAsiaTheme="minorEastAsia"/>
                <w:sz w:val="24"/>
                <w:szCs w:val="24"/>
              </w:rPr>
            </w:pPr>
          </w:p>
        </w:tc>
        <w:tc>
          <w:tcPr>
            <w:tcW w:w="4874" w:type="dxa"/>
          </w:tcPr>
          <w:p w:rsidR="007357ED" w:rsidRDefault="007357ED" w:rsidP="00945D70">
            <w:pPr>
              <w:rPr>
                <w:noProof/>
                <w:sz w:val="24"/>
                <w:szCs w:val="24"/>
              </w:rPr>
            </w:pPr>
            <w:r>
              <w:rPr>
                <w:noProof/>
                <w:sz w:val="24"/>
                <w:szCs w:val="24"/>
              </w:rPr>
              <w:drawing>
                <wp:inline distT="0" distB="0" distL="0" distR="0" wp14:anchorId="155FCE34" wp14:editId="17765BDD">
                  <wp:extent cx="2952750" cy="2952750"/>
                  <wp:effectExtent l="0" t="0" r="0" b="0"/>
                  <wp:docPr id="663" name="Picture 663" descr="C:\Documents and Settings\cnadeau\My Documents\Work\Masked Bobwhite\Graphs\Suitability Functions\Dan and Sally\GD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Suitability Functions\Dan and Sally\GD Annual Sally-Dan.em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GH</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Grass height measured as the average height of grass on a typical home range (10.9 ha).  The two experts differed on their assessment of optimal grass height.</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3C2FD9" w:rsidRDefault="007357ED" w:rsidP="00945D70">
            <w:pPr>
              <w:rPr>
                <w:rFonts w:eastAsiaTheme="minorEastAsia"/>
                <w:sz w:val="24"/>
                <w:szCs w:val="24"/>
              </w:rPr>
            </w:pPr>
            <w:r>
              <w:rPr>
                <w:rFonts w:eastAsiaTheme="minorEastAsia"/>
                <w:sz w:val="24"/>
                <w:szCs w:val="24"/>
                <w:u w:val="single"/>
              </w:rPr>
              <w:t>Expert 1:</w:t>
            </w:r>
          </w:p>
          <w:p w:rsidR="007357ED" w:rsidRDefault="007357ED" w:rsidP="00945D70">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=3.01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x-4.5</m:t>
                                    </m:r>
                                  </m:e>
                                </m:d>
                              </m:e>
                              <m:sup>
                                <m:r>
                                  <w:rPr>
                                    <w:rFonts w:ascii="Cambria Math" w:hAnsi="Cambria Math"/>
                                    <w:sz w:val="24"/>
                                    <w:szCs w:val="24"/>
                                  </w:rPr>
                                  <m:t>2</m:t>
                                </m:r>
                              </m:sup>
                            </m:sSup>
                          </m:num>
                          <m:den>
                            <m:r>
                              <w:rPr>
                                <w:rFonts w:ascii="Cambria Math" w:hAnsi="Cambria Math"/>
                                <w:sz w:val="24"/>
                                <w:szCs w:val="24"/>
                              </w:rPr>
                              <m:t>2.4</m:t>
                            </m:r>
                          </m:den>
                        </m:f>
                      </m:sup>
                    </m:sSup>
                  </m:num>
                  <m:den>
                    <m:rad>
                      <m:radPr>
                        <m:degHide m:val="1"/>
                        <m:ctrlPr>
                          <w:rPr>
                            <w:rFonts w:ascii="Cambria Math" w:hAnsi="Cambria Math"/>
                            <w:i/>
                            <w:sz w:val="24"/>
                            <w:szCs w:val="24"/>
                          </w:rPr>
                        </m:ctrlPr>
                      </m:radPr>
                      <m:deg/>
                      <m:e>
                        <m:r>
                          <w:rPr>
                            <w:rFonts w:ascii="Cambria Math" w:hAnsi="Cambria Math"/>
                            <w:sz w:val="24"/>
                            <w:szCs w:val="24"/>
                          </w:rPr>
                          <m:t>2.4π</m:t>
                        </m:r>
                      </m:e>
                    </m:rad>
                  </m:den>
                </m:f>
              </m:oMath>
            </m:oMathPara>
          </w:p>
        </w:tc>
        <w:tc>
          <w:tcPr>
            <w:tcW w:w="4874" w:type="dxa"/>
          </w:tcPr>
          <w:p w:rsidR="007357ED" w:rsidRDefault="007357ED" w:rsidP="00945D70">
            <w:pPr>
              <w:rPr>
                <w:sz w:val="24"/>
                <w:szCs w:val="24"/>
              </w:rPr>
            </w:pPr>
            <w:r>
              <w:rPr>
                <w:noProof/>
                <w:sz w:val="24"/>
                <w:szCs w:val="24"/>
              </w:rPr>
              <w:drawing>
                <wp:inline distT="0" distB="0" distL="0" distR="0" wp14:anchorId="32AEDEE4" wp14:editId="79A98DBE">
                  <wp:extent cx="2952750" cy="2952750"/>
                  <wp:effectExtent l="0" t="0" r="0" b="0"/>
                  <wp:docPr id="664" name="Picture 664" descr="C:\Documents and Settings\cnadeau\My Documents\Work\Masked Bobwhite\Graphs\Suitability Functions\Dan and Sally\GH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Suitability Functions\Dan and Sally\GH Dan.em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rPr>
            </w:pPr>
            <w:r>
              <w:rPr>
                <w:rFonts w:eastAsiaTheme="minorEastAsia"/>
                <w:sz w:val="24"/>
                <w:szCs w:val="24"/>
                <w:u w:val="single"/>
              </w:rPr>
              <w:t>Expert 2 Cover:</w:t>
            </w:r>
          </w:p>
          <w:p w:rsidR="007357ED" w:rsidRPr="003C5FE4"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3.51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x-3.5</m:t>
                                    </m:r>
                                  </m:e>
                                </m:d>
                              </m:e>
                              <m:sup>
                                <m:r>
                                  <w:rPr>
                                    <w:rFonts w:ascii="Cambria Math" w:hAnsi="Cambria Math"/>
                                    <w:sz w:val="24"/>
                                    <w:szCs w:val="24"/>
                                  </w:rPr>
                                  <m:t>2</m:t>
                                </m:r>
                              </m:sup>
                            </m:sSup>
                          </m:num>
                          <m:den>
                            <m:r>
                              <w:rPr>
                                <w:rFonts w:ascii="Cambria Math" w:hAnsi="Cambria Math"/>
                                <w:sz w:val="24"/>
                                <w:szCs w:val="24"/>
                              </w:rPr>
                              <m:t>2.8</m:t>
                            </m:r>
                          </m:den>
                        </m:f>
                      </m:sup>
                    </m:sSup>
                  </m:num>
                  <m:den>
                    <m:rad>
                      <m:radPr>
                        <m:degHide m:val="1"/>
                        <m:ctrlPr>
                          <w:rPr>
                            <w:rFonts w:ascii="Cambria Math" w:hAnsi="Cambria Math"/>
                            <w:i/>
                            <w:sz w:val="24"/>
                            <w:szCs w:val="24"/>
                          </w:rPr>
                        </m:ctrlPr>
                      </m:radPr>
                      <m:deg/>
                      <m:e>
                        <m:r>
                          <w:rPr>
                            <w:rFonts w:ascii="Cambria Math" w:hAnsi="Cambria Math"/>
                            <w:sz w:val="24"/>
                            <w:szCs w:val="24"/>
                          </w:rPr>
                          <m:t>2.8π</m:t>
                        </m:r>
                      </m:e>
                    </m:rad>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78AFA5B6" wp14:editId="05752258">
                  <wp:extent cx="2952750" cy="2952750"/>
                  <wp:effectExtent l="0" t="0" r="0" b="0"/>
                  <wp:docPr id="665" name="Picture 665" descr="C:\Documents and Settings\cnadeau\My Documents\Work\Masked Bobwhite\Graphs\Suitability Functions\Dan and Sally\GH Sally Cove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Suitability Functions\Dan and Sally\GH Sally Cover.em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r>
              <w:rPr>
                <w:rFonts w:eastAsiaTheme="minorEastAsia"/>
                <w:sz w:val="24"/>
                <w:szCs w:val="24"/>
                <w:u w:val="single"/>
              </w:rPr>
              <w:t>Expert 2 Nesting:</w:t>
            </w:r>
          </w:p>
          <w:p w:rsidR="007357ED" w:rsidRPr="002100D9"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1.25</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x-1.5</m:t>
                                </m:r>
                              </m:e>
                            </m:d>
                          </m:e>
                          <m:sup>
                            <m:r>
                              <w:rPr>
                                <w:rFonts w:ascii="Cambria Math" w:hAnsi="Cambria Math"/>
                                <w:sz w:val="24"/>
                                <w:szCs w:val="24"/>
                              </w:rPr>
                              <m:t>2</m:t>
                            </m:r>
                          </m:sup>
                        </m:sSup>
                      </m:sup>
                    </m:sSup>
                  </m:num>
                  <m:den>
                    <m:rad>
                      <m:radPr>
                        <m:degHide m:val="1"/>
                        <m:ctrlPr>
                          <w:rPr>
                            <w:rFonts w:ascii="Cambria Math" w:hAnsi="Cambria Math"/>
                            <w:i/>
                            <w:sz w:val="24"/>
                            <w:szCs w:val="24"/>
                          </w:rPr>
                        </m:ctrlPr>
                      </m:radPr>
                      <m:deg/>
                      <m:e>
                        <m:r>
                          <w:rPr>
                            <w:rFonts w:ascii="Cambria Math" w:hAnsi="Cambria Math"/>
                            <w:sz w:val="24"/>
                            <w:szCs w:val="24"/>
                          </w:rPr>
                          <m:t>π</m:t>
                        </m:r>
                      </m:e>
                    </m:rad>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79B33ABE" wp14:editId="6BE194BD">
                  <wp:extent cx="2952750" cy="2952750"/>
                  <wp:effectExtent l="0" t="0" r="0" b="0"/>
                  <wp:docPr id="666" name="Picture 666" descr="C:\Documents and Settings\cnadeau\My Documents\Work\Masked Bobwhite\Graphs\Suitability Functions\Dan and Sally\GH Sally Nest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Suitability Functions\Dan and Sally\GH Sally Nesting.em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SC</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Shrub cover measured as the average canopy cover of shrubs.  The two experts differed in their assessment of optimal shrub cover.</w:t>
            </w: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rPr>
            </w:pPr>
            <w:r>
              <w:rPr>
                <w:rFonts w:eastAsiaTheme="minorEastAsia"/>
                <w:sz w:val="24"/>
                <w:szCs w:val="24"/>
                <w:u w:val="single"/>
              </w:rPr>
              <w:t>Expert 1:</w:t>
            </w:r>
          </w:p>
          <w:p w:rsidR="007357ED" w:rsidRPr="00191C21"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6.5</m:t>
                        </m:r>
                      </m:sup>
                    </m:sSup>
                  </m:num>
                  <m:den>
                    <m:r>
                      <w:rPr>
                        <w:rFonts w:ascii="Cambria Math" w:eastAsiaTheme="minorEastAsia" w:hAnsi="Cambria Math"/>
                        <w:sz w:val="24"/>
                        <w:szCs w:val="24"/>
                      </w:rPr>
                      <m:t>B(5,7.5)</m:t>
                    </m:r>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48141178" wp14:editId="44EEF758">
                  <wp:extent cx="2952750" cy="2952750"/>
                  <wp:effectExtent l="0" t="0" r="0" b="0"/>
                  <wp:docPr id="667" name="Picture 667" descr="C:\Documents and Settings\cnadeau\My Documents\Work\Masked Bobwhite\Graphs\Suitability Functions\Dan and Sally\SC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Suitability Functions\Dan and Sally\SC Dan.e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r>
              <w:rPr>
                <w:rFonts w:eastAsiaTheme="minorEastAsia"/>
                <w:sz w:val="24"/>
                <w:szCs w:val="24"/>
                <w:u w:val="single"/>
              </w:rPr>
              <w:t>Expert 2:</w:t>
            </w:r>
          </w:p>
          <w:p w:rsidR="007357ED" w:rsidRPr="003674C9" w:rsidRDefault="007357ED" w:rsidP="00945D70">
            <w:pPr>
              <w:rPr>
                <w:rFonts w:eastAsiaTheme="minorEastAsia"/>
                <w:sz w:val="24"/>
                <w:szCs w:val="24"/>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1.32</m:t>
                            </m:r>
                          </m:den>
                        </m:f>
                        <m:r>
                          <w:rPr>
                            <w:rFonts w:ascii="Cambria Math" w:eastAsiaTheme="minorEastAsia" w:hAnsi="Cambria Math"/>
                            <w:sz w:val="18"/>
                            <w:szCs w:val="18"/>
                          </w:rPr>
                          <m:t xml:space="preserve">,  </m:t>
                        </m:r>
                        <m:r>
                          <w:rPr>
                            <w:rFonts w:ascii="Cambria Math" w:hAnsi="Cambria Math"/>
                            <w:sz w:val="18"/>
                            <w:szCs w:val="18"/>
                          </w:rPr>
                          <m:t>x≤.3</m:t>
                        </m:r>
                      </m:e>
                      <m:e>
                        <m:r>
                          <w:rPr>
                            <w:rFonts w:ascii="Cambria Math" w:hAnsi="Cambria Math"/>
                            <w:sz w:val="18"/>
                            <w:szCs w:val="18"/>
                          </w:rPr>
                          <m:t>1,                 .3&lt;x&lt;.6</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1.73</m:t>
                            </m:r>
                          </m:den>
                        </m:f>
                        <m:r>
                          <w:rPr>
                            <w:rFonts w:ascii="Cambria Math" w:hAnsi="Cambria Math"/>
                            <w:sz w:val="18"/>
                            <w:szCs w:val="18"/>
                          </w:rPr>
                          <m:t>,  x≥.6</m:t>
                        </m:r>
                      </m:e>
                    </m:eqArr>
                  </m:e>
                </m:d>
              </m:oMath>
            </m:oMathPara>
          </w:p>
        </w:tc>
        <w:tc>
          <w:tcPr>
            <w:tcW w:w="4874" w:type="dxa"/>
          </w:tcPr>
          <w:p w:rsidR="007357ED" w:rsidRDefault="007357ED" w:rsidP="00945D70">
            <w:pPr>
              <w:rPr>
                <w:noProof/>
                <w:sz w:val="24"/>
                <w:szCs w:val="24"/>
              </w:rPr>
            </w:pPr>
            <w:r>
              <w:rPr>
                <w:noProof/>
                <w:sz w:val="24"/>
                <w:szCs w:val="24"/>
              </w:rPr>
              <w:drawing>
                <wp:inline distT="0" distB="0" distL="0" distR="0" wp14:anchorId="1E93C123" wp14:editId="25653136">
                  <wp:extent cx="2952750" cy="2952750"/>
                  <wp:effectExtent l="0" t="0" r="0" b="0"/>
                  <wp:docPr id="668" name="Picture 668" descr="C:\Documents and Settings\cnadeau\My Documents\Work\Masked Bobwhite\Graphs\Suitability Functions\Dan and Sally\SC Sal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Suitability Functions\Dan and Sally\SC Sally.em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SH</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Shrub height measured as the average height of shrubs.</w:t>
            </w:r>
          </w:p>
        </w:tc>
        <w:tc>
          <w:tcPr>
            <w:tcW w:w="2776" w:type="dxa"/>
          </w:tcPr>
          <w:p w:rsidR="007357ED" w:rsidRDefault="007357ED" w:rsidP="00945D70">
            <w:pPr>
              <w:rPr>
                <w:rFonts w:eastAsiaTheme="minorEastAsia"/>
                <w:sz w:val="24"/>
                <w:szCs w:val="24"/>
                <w:u w:val="single"/>
              </w:rPr>
            </w:pPr>
          </w:p>
          <w:p w:rsidR="007357ED" w:rsidRDefault="007357ED" w:rsidP="00945D70">
            <w:pPr>
              <w:rPr>
                <w:rFonts w:eastAsiaTheme="minorEastAsia"/>
                <w:sz w:val="24"/>
                <w:szCs w:val="24"/>
                <w:u w:val="single"/>
              </w:rPr>
            </w:pPr>
          </w:p>
          <w:p w:rsidR="007357ED" w:rsidRPr="00CF160C"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3.05x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2.5</m:t>
                            </m:r>
                          </m:den>
                        </m:f>
                      </m:sup>
                    </m:sSup>
                  </m:num>
                  <m:den>
                    <m:r>
                      <m:rPr>
                        <m:sty m:val="p"/>
                      </m:rPr>
                      <w:rPr>
                        <w:rFonts w:ascii="Cambria Math" w:eastAsiaTheme="minorEastAsia" w:hAnsi="Cambria Math"/>
                        <w:sz w:val="24"/>
                        <w:szCs w:val="24"/>
                      </w:rPr>
                      <m:t>Γ</m:t>
                    </m:r>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2.5</m:t>
                        </m:r>
                      </m:e>
                      <m:sup>
                        <m:r>
                          <w:rPr>
                            <w:rFonts w:ascii="Cambria Math" w:eastAsiaTheme="minorEastAsia" w:hAnsi="Cambria Math"/>
                            <w:sz w:val="24"/>
                            <w:szCs w:val="24"/>
                          </w:rPr>
                          <m:t>10</m:t>
                        </m:r>
                      </m:sup>
                    </m:sSup>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361DA1C2" wp14:editId="29D371B6">
                  <wp:extent cx="2952750" cy="2952750"/>
                  <wp:effectExtent l="0" t="0" r="0" b="0"/>
                  <wp:docPr id="669" name="Picture 669" descr="C:\Documents and Settings\cnadeau\My Documents\Work\Masked Bobwhite\Graphs\Suitability Functions\Dan and Sally\SH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Suitability Functions\Dan and Sally\SH Sally-Dan.em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TC</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Tree cover measured as the average canopy cover of trees.  The optimal value of tree cover differs between the uplands and arroyos.</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034637" w:rsidRDefault="007357ED" w:rsidP="00945D70">
            <w:pPr>
              <w:rPr>
                <w:rFonts w:eastAsiaTheme="minorEastAsia"/>
                <w:sz w:val="24"/>
                <w:szCs w:val="24"/>
              </w:rPr>
            </w:pPr>
            <w:r>
              <w:rPr>
                <w:rFonts w:eastAsiaTheme="minorEastAsia"/>
                <w:sz w:val="24"/>
                <w:szCs w:val="24"/>
                <w:u w:val="single"/>
              </w:rPr>
              <w:t>Uplands:</w:t>
            </w:r>
          </w:p>
          <w:p w:rsidR="007357ED" w:rsidRPr="00034637" w:rsidRDefault="007357ED" w:rsidP="00945D70">
            <w:pPr>
              <w:rPr>
                <w:sz w:val="20"/>
                <w:szCs w:val="20"/>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9.97</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x-0.05</m:t>
                                    </m:r>
                                  </m:e>
                                </m:d>
                              </m:e>
                              <m:sup>
                                <m:r>
                                  <w:rPr>
                                    <w:rFonts w:ascii="Cambria Math" w:hAnsi="Cambria Math"/>
                                    <w:sz w:val="24"/>
                                    <w:szCs w:val="24"/>
                                  </w:rPr>
                                  <m:t>2</m:t>
                                </m:r>
                              </m:sup>
                            </m:sSup>
                          </m:num>
                          <m:den>
                            <m:r>
                              <w:rPr>
                                <w:rFonts w:ascii="Cambria Math" w:hAnsi="Cambria Math"/>
                                <w:sz w:val="24"/>
                                <w:szCs w:val="24"/>
                              </w:rPr>
                              <m:t>0.08</m:t>
                            </m:r>
                          </m:den>
                        </m:f>
                      </m:sup>
                    </m:sSup>
                  </m:num>
                  <m:den>
                    <m:rad>
                      <m:radPr>
                        <m:degHide m:val="1"/>
                        <m:ctrlPr>
                          <w:rPr>
                            <w:rFonts w:ascii="Cambria Math" w:hAnsi="Cambria Math"/>
                            <w:i/>
                            <w:sz w:val="24"/>
                            <w:szCs w:val="24"/>
                          </w:rPr>
                        </m:ctrlPr>
                      </m:radPr>
                      <m:deg/>
                      <m:e>
                        <m:r>
                          <w:rPr>
                            <w:rFonts w:ascii="Cambria Math" w:hAnsi="Cambria Math"/>
                            <w:sz w:val="24"/>
                            <w:szCs w:val="24"/>
                          </w:rPr>
                          <m:t>0.08π</m:t>
                        </m:r>
                      </m:e>
                    </m:rad>
                  </m:den>
                </m:f>
              </m:oMath>
            </m:oMathPara>
          </w:p>
        </w:tc>
        <w:tc>
          <w:tcPr>
            <w:tcW w:w="4874" w:type="dxa"/>
          </w:tcPr>
          <w:p w:rsidR="007357ED" w:rsidRDefault="007357ED" w:rsidP="00945D70">
            <w:pPr>
              <w:rPr>
                <w:sz w:val="24"/>
                <w:szCs w:val="24"/>
              </w:rPr>
            </w:pPr>
            <w:r>
              <w:rPr>
                <w:noProof/>
                <w:sz w:val="24"/>
                <w:szCs w:val="24"/>
              </w:rPr>
              <w:drawing>
                <wp:inline distT="0" distB="0" distL="0" distR="0" wp14:anchorId="2FBE0B9D" wp14:editId="28D05E3A">
                  <wp:extent cx="2952750" cy="2952750"/>
                  <wp:effectExtent l="0" t="0" r="0" b="0"/>
                  <wp:docPr id="670" name="Picture 670" descr="C:\Documents and Settings\cnadeau\My Documents\Work\Masked Bobwhite\Graphs\Suitability Functions\Dan and Sally\TC Uplands Sall-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Suitability Functions\Dan and Sally\TC Uplands Sall-Dan.em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b/>
                <w:sz w:val="24"/>
                <w:szCs w:val="24"/>
              </w:rPr>
            </w:pPr>
          </w:p>
          <w:p w:rsidR="007357ED" w:rsidRDefault="007357ED" w:rsidP="00945D70">
            <w:pPr>
              <w:rPr>
                <w:rFonts w:eastAsiaTheme="minorEastAsia"/>
                <w:b/>
                <w:sz w:val="24"/>
                <w:szCs w:val="24"/>
              </w:rPr>
            </w:pPr>
          </w:p>
          <w:p w:rsidR="007357ED" w:rsidRDefault="007357ED" w:rsidP="00945D70">
            <w:pPr>
              <w:rPr>
                <w:rFonts w:eastAsiaTheme="minorEastAsia"/>
                <w:sz w:val="24"/>
                <w:szCs w:val="24"/>
              </w:rPr>
            </w:pPr>
            <w:r>
              <w:rPr>
                <w:rFonts w:eastAsiaTheme="minorEastAsia"/>
                <w:sz w:val="24"/>
                <w:szCs w:val="24"/>
                <w:u w:val="single"/>
              </w:rPr>
              <w:t>Arroyos:</w:t>
            </w:r>
          </w:p>
          <w:p w:rsidR="007357ED" w:rsidRPr="006925C6"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2.22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x-0.3</m:t>
                                    </m:r>
                                  </m:e>
                                </m:d>
                              </m:e>
                              <m:sup>
                                <m:r>
                                  <w:rPr>
                                    <w:rFonts w:ascii="Cambria Math" w:hAnsi="Cambria Math"/>
                                    <w:sz w:val="24"/>
                                    <w:szCs w:val="24"/>
                                  </w:rPr>
                                  <m:t>2</m:t>
                                </m:r>
                              </m:sup>
                            </m:sSup>
                          </m:num>
                          <m:den>
                            <m:r>
                              <w:rPr>
                                <w:rFonts w:ascii="Cambria Math" w:hAnsi="Cambria Math"/>
                                <w:sz w:val="24"/>
                                <w:szCs w:val="24"/>
                              </w:rPr>
                              <m:t>0.26</m:t>
                            </m:r>
                          </m:den>
                        </m:f>
                      </m:sup>
                    </m:sSup>
                  </m:num>
                  <m:den>
                    <m:rad>
                      <m:radPr>
                        <m:degHide m:val="1"/>
                        <m:ctrlPr>
                          <w:rPr>
                            <w:rFonts w:ascii="Cambria Math" w:hAnsi="Cambria Math"/>
                            <w:i/>
                            <w:sz w:val="24"/>
                            <w:szCs w:val="24"/>
                          </w:rPr>
                        </m:ctrlPr>
                      </m:radPr>
                      <m:deg/>
                      <m:e>
                        <m:r>
                          <w:rPr>
                            <w:rFonts w:ascii="Cambria Math" w:hAnsi="Cambria Math"/>
                            <w:sz w:val="24"/>
                            <w:szCs w:val="24"/>
                          </w:rPr>
                          <m:t>0.26π</m:t>
                        </m:r>
                      </m:e>
                    </m:rad>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5CBBA8E4" wp14:editId="264B1A28">
                  <wp:extent cx="2952750" cy="2952750"/>
                  <wp:effectExtent l="0" t="0" r="0" b="0"/>
                  <wp:docPr id="671" name="Picture 671" descr="C:\Documents and Settings\cnadeau\My Documents\Work\Masked Bobwhite\Graphs\Suitability Functions\Dan and Sally\TC Arroyos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Suitability Functions\Dan and Sally\TC Arroyos Sally-Dan.em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BG</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Bare ground measured as the average canopy cover of bare ground.  Bare ground should be in the form of a matrix interspersed with other canopy components</w:t>
            </w:r>
          </w:p>
          <w:p w:rsidR="007357ED" w:rsidRDefault="007357ED" w:rsidP="00945D70">
            <w:pPr>
              <w:rPr>
                <w:sz w:val="24"/>
                <w:szCs w:val="24"/>
              </w:rPr>
            </w:pPr>
          </w:p>
        </w:tc>
        <w:tc>
          <w:tcPr>
            <w:tcW w:w="2776" w:type="dxa"/>
          </w:tcPr>
          <w:p w:rsidR="007357ED" w:rsidRDefault="007357ED" w:rsidP="00945D70">
            <w:pPr>
              <w:rPr>
                <w:rFonts w:eastAsiaTheme="minorEastAsia"/>
              </w:rPr>
            </w:pPr>
          </w:p>
          <w:p w:rsidR="007357ED" w:rsidRDefault="007357ED" w:rsidP="00945D70">
            <w:pPr>
              <w:rPr>
                <w:rFonts w:eastAsiaTheme="minorEastAsia"/>
              </w:rPr>
            </w:pPr>
          </w:p>
          <w:p w:rsidR="007357ED" w:rsidRDefault="007357ED" w:rsidP="00945D70">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3,9</m:t>
                        </m:r>
                      </m:e>
                    </m:d>
                    <m:r>
                      <w:rPr>
                        <w:rFonts w:ascii="Cambria Math" w:eastAsiaTheme="minorEastAsia" w:hAnsi="Cambria Math"/>
                        <w:sz w:val="24"/>
                        <w:szCs w:val="24"/>
                      </w:rPr>
                      <m:t>3.35</m:t>
                    </m:r>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2A373684" wp14:editId="23333275">
                  <wp:extent cx="2952750" cy="2952750"/>
                  <wp:effectExtent l="0" t="0" r="0" b="0"/>
                  <wp:docPr id="672" name="Picture 672" descr="C:\Documents and Settings\cnadeau\My Documents\Work\Masked Bobwhite\Graphs\Suitability Functions\Dan and Sally\BG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Suitability Functions\Dan and Sally\BG Sally-Dan.em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7357ED" w:rsidRDefault="007357ED" w:rsidP="007357ED">
      <w:pPr>
        <w:rPr>
          <w:sz w:val="24"/>
          <w:szCs w:val="24"/>
        </w:rPr>
        <w:sectPr w:rsidR="007357ED" w:rsidSect="004F0A9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Forbs </m:t>
          </m:r>
          <m:d>
            <m:dPr>
              <m:ctrlPr>
                <w:rPr>
                  <w:rFonts w:ascii="Cambria Math" w:eastAsiaTheme="minorEastAsia" w:hAnsi="Cambria Math"/>
                  <w:i/>
                  <w:sz w:val="24"/>
                  <w:szCs w:val="24"/>
                </w:rPr>
              </m:ctrlPr>
            </m:dPr>
            <m:e>
              <m:r>
                <w:rPr>
                  <w:rFonts w:ascii="Cambria Math" w:eastAsiaTheme="minorEastAsia" w:hAnsi="Cambria Math"/>
                  <w:sz w:val="24"/>
                  <w:szCs w:val="24"/>
                </w:rPr>
                <m: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FC*FD*FH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Grass </m:t>
          </m:r>
          <m:d>
            <m:dPr>
              <m:ctrlPr>
                <w:rPr>
                  <w:rFonts w:ascii="Cambria Math" w:eastAsiaTheme="minorEastAsia" w:hAnsi="Cambria Math"/>
                  <w:i/>
                  <w:sz w:val="24"/>
                  <w:szCs w:val="24"/>
                </w:rPr>
              </m:ctrlPr>
            </m:dPr>
            <m:e>
              <m:r>
                <w:rPr>
                  <w:rFonts w:ascii="Cambria Math" w:eastAsiaTheme="minorEastAsia" w:hAnsi="Cambria Math"/>
                  <w:sz w:val="24"/>
                  <w:szCs w:val="24"/>
                </w:rPr>
                <m:t>G</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GC*GD*GH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Shrubs </m:t>
          </m:r>
          <m:d>
            <m:dPr>
              <m:ctrlPr>
                <w:rPr>
                  <w:rFonts w:ascii="Cambria Math" w:eastAsiaTheme="minorEastAsia" w:hAnsi="Cambria Math"/>
                  <w:i/>
                  <w:sz w:val="24"/>
                  <w:szCs w:val="24"/>
                </w:rPr>
              </m:ctrlPr>
            </m:dPr>
            <m:e>
              <m:r>
                <w:rPr>
                  <w:rFonts w:ascii="Cambria Math" w:eastAsiaTheme="minorEastAsia" w:hAnsi="Cambria Math"/>
                  <w:sz w:val="24"/>
                  <w:szCs w:val="24"/>
                </w:rPr>
                <m:t>S</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SC*SH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TC+G+BG</m:t>
              </m:r>
            </m:num>
            <m:den>
              <m:r>
                <w:rPr>
                  <w:rFonts w:ascii="Cambria Math" w:eastAsiaTheme="minorEastAsia" w:hAnsi="Cambria Math"/>
                  <w:sz w:val="24"/>
                  <w:szCs w:val="24"/>
                </w:rPr>
                <m:t>3</m:t>
              </m:r>
            </m:den>
          </m:f>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F+G+S</m:t>
              </m:r>
            </m:num>
            <m:den>
              <m:r>
                <w:rPr>
                  <w:rFonts w:ascii="Cambria Math" w:hAnsi="Cambria Math"/>
                  <w:sz w:val="24"/>
                  <w:szCs w:val="24"/>
                </w:rPr>
                <m:t>3</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TC+G+F+S+BG</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Thermal Refuge=TC</m:t>
          </m:r>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Reproduction, Food,Cover or Thermal Refuge</m:t>
          </m:r>
        </m:oMath>
      </m:oMathPara>
    </w:p>
    <w:p w:rsidR="007357ED" w:rsidRDefault="007357ED" w:rsidP="00091D42">
      <w:pPr>
        <w:ind w:left="720" w:hanging="720"/>
        <w:rPr>
          <w:sz w:val="28"/>
          <w:szCs w:val="28"/>
          <w:u w:val="single"/>
        </w:rPr>
        <w:sectPr w:rsidR="007357ED" w:rsidSect="00E272B0">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Roy Tomlinson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Unlike typical HSI models, this model is intended to be used in conjunction with alternative HSI models developed from additional experts and existing literature.  This model represents the best estimates based on the expertise of one individual who is a recognized expert on the Masked Bobwhite.</w:t>
      </w:r>
    </w:p>
    <w:p w:rsidR="007357ED" w:rsidRDefault="007357ED" w:rsidP="007357ED">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Mexico.</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Pr="00CE45DD" w:rsidRDefault="007357ED" w:rsidP="007357ED">
      <w:pPr>
        <w:spacing w:line="480" w:lineRule="auto"/>
        <w:rPr>
          <w:sz w:val="24"/>
          <w:szCs w:val="24"/>
          <w:u w:val="single"/>
        </w:rPr>
      </w:pPr>
      <w:r w:rsidRPr="00CE45DD">
        <w:rPr>
          <w:sz w:val="24"/>
          <w:szCs w:val="24"/>
          <w:u w:val="single"/>
        </w:rPr>
        <w:t>2.2 Written Documentation.</w:t>
      </w:r>
    </w:p>
    <w:p w:rsidR="007357ED" w:rsidRPr="00CE45DD" w:rsidRDefault="007357ED" w:rsidP="007357ED">
      <w:pPr>
        <w:spacing w:line="480" w:lineRule="auto"/>
        <w:rPr>
          <w:sz w:val="24"/>
          <w:szCs w:val="24"/>
        </w:rPr>
      </w:pPr>
      <w:r w:rsidRPr="00CE45DD">
        <w:rPr>
          <w:sz w:val="24"/>
          <w:szCs w:val="24"/>
        </w:rP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CE45DD" w:rsidRDefault="007357ED" w:rsidP="007357ED">
      <w:pPr>
        <w:pStyle w:val="ListParagraph"/>
        <w:numPr>
          <w:ilvl w:val="0"/>
          <w:numId w:val="5"/>
        </w:numPr>
        <w:spacing w:line="480" w:lineRule="auto"/>
        <w:rPr>
          <w:sz w:val="24"/>
          <w:szCs w:val="24"/>
        </w:rPr>
      </w:pPr>
      <w:r w:rsidRPr="00CE45DD">
        <w:rPr>
          <w:sz w:val="24"/>
          <w:szCs w:val="24"/>
        </w:rPr>
        <w:t>Reproduction.    Habitat is assumed to be suitable for reproduction if both food and cover are suitable.</w:t>
      </w:r>
    </w:p>
    <w:p w:rsidR="007357ED" w:rsidRPr="00CE45DD" w:rsidRDefault="007357ED" w:rsidP="007357ED">
      <w:pPr>
        <w:pStyle w:val="ListParagraph"/>
        <w:numPr>
          <w:ilvl w:val="0"/>
          <w:numId w:val="5"/>
        </w:numPr>
        <w:spacing w:line="480" w:lineRule="auto"/>
        <w:rPr>
          <w:sz w:val="24"/>
          <w:szCs w:val="24"/>
        </w:rPr>
      </w:pPr>
      <w:r w:rsidRPr="00CE45DD">
        <w:rPr>
          <w:sz w:val="24"/>
          <w:szCs w:val="24"/>
        </w:rPr>
        <w:t xml:space="preserve">Food.  Forb </w:t>
      </w:r>
      <w:r>
        <w:rPr>
          <w:sz w:val="24"/>
          <w:szCs w:val="24"/>
        </w:rPr>
        <w:t>d</w:t>
      </w:r>
      <w:r w:rsidRPr="00CE45DD">
        <w:rPr>
          <w:sz w:val="24"/>
          <w:szCs w:val="24"/>
        </w:rPr>
        <w:t xml:space="preserve">iversity is important year round </w:t>
      </w:r>
      <w:r>
        <w:rPr>
          <w:sz w:val="24"/>
          <w:szCs w:val="24"/>
        </w:rPr>
        <w:t>because forbs are</w:t>
      </w:r>
      <w:r w:rsidRPr="00CE45DD">
        <w:rPr>
          <w:sz w:val="24"/>
          <w:szCs w:val="24"/>
        </w:rPr>
        <w:t xml:space="preserve"> a source of food.  In the winter and early spring, when food is scarce, forb seeds are critical.  Forbs are </w:t>
      </w:r>
      <w:r>
        <w:rPr>
          <w:sz w:val="24"/>
          <w:szCs w:val="24"/>
        </w:rPr>
        <w:t xml:space="preserve">consumed </w:t>
      </w:r>
      <w:r w:rsidRPr="00CE45DD">
        <w:rPr>
          <w:sz w:val="24"/>
          <w:szCs w:val="24"/>
        </w:rPr>
        <w:t>directly as forage in the summer and fall.  Habitat suitability increases with increasing forb diversity.  Likewise, grass</w:t>
      </w:r>
      <w:r>
        <w:rPr>
          <w:sz w:val="24"/>
          <w:szCs w:val="24"/>
        </w:rPr>
        <w:t>es</w:t>
      </w:r>
      <w:r w:rsidRPr="00CE45DD">
        <w:rPr>
          <w:sz w:val="24"/>
          <w:szCs w:val="24"/>
        </w:rPr>
        <w:t xml:space="preserve"> </w:t>
      </w:r>
      <w:r>
        <w:rPr>
          <w:sz w:val="24"/>
          <w:szCs w:val="24"/>
        </w:rPr>
        <w:t>are</w:t>
      </w:r>
      <w:r w:rsidRPr="00CE45DD">
        <w:rPr>
          <w:sz w:val="24"/>
          <w:szCs w:val="24"/>
        </w:rPr>
        <w:t xml:space="preserve"> also an important source of food</w:t>
      </w:r>
      <w:r>
        <w:rPr>
          <w:sz w:val="24"/>
          <w:szCs w:val="24"/>
        </w:rPr>
        <w:t xml:space="preserve">.  Leguminous shrubs, such as </w:t>
      </w:r>
      <w:r>
        <w:rPr>
          <w:i/>
          <w:sz w:val="24"/>
          <w:szCs w:val="24"/>
        </w:rPr>
        <w:t xml:space="preserve">Acacia </w:t>
      </w:r>
      <w:proofErr w:type="spellStart"/>
      <w:r>
        <w:rPr>
          <w:i/>
          <w:sz w:val="24"/>
          <w:szCs w:val="24"/>
        </w:rPr>
        <w:t>angustissima</w:t>
      </w:r>
      <w:proofErr w:type="spellEnd"/>
      <w:r>
        <w:rPr>
          <w:i/>
          <w:sz w:val="24"/>
          <w:szCs w:val="24"/>
        </w:rPr>
        <w:t>,</w:t>
      </w:r>
      <w:r>
        <w:rPr>
          <w:sz w:val="24"/>
          <w:szCs w:val="24"/>
        </w:rPr>
        <w:t xml:space="preserve"> provide a source of food in the winter months when other sources of food are scarce.  Abundance of a variety of grass species (high grass diversity) provides an important source of food for masked bobwhite. </w:t>
      </w:r>
      <w:r>
        <w:t xml:space="preserve"> </w:t>
      </w:r>
      <w:r w:rsidRPr="00CE45DD">
        <w:rPr>
          <w:sz w:val="24"/>
          <w:szCs w:val="24"/>
        </w:rPr>
        <w:t xml:space="preserve"> </w:t>
      </w:r>
      <w:r>
        <w:rPr>
          <w:sz w:val="24"/>
          <w:szCs w:val="24"/>
        </w:rPr>
        <w:t>Insects, e.g. grasshoppers, provide necessary protein for immature masked bobwhite growth during summer and fall.  They may also play a small role in the diet of adults.</w:t>
      </w:r>
    </w:p>
    <w:p w:rsidR="007357ED" w:rsidRPr="00DF7D63" w:rsidRDefault="007357ED" w:rsidP="007357ED">
      <w:pPr>
        <w:pStyle w:val="ListParagraph"/>
        <w:numPr>
          <w:ilvl w:val="0"/>
          <w:numId w:val="5"/>
        </w:numPr>
        <w:spacing w:line="480" w:lineRule="auto"/>
        <w:rPr>
          <w:sz w:val="24"/>
          <w:szCs w:val="24"/>
          <w:u w:val="single"/>
        </w:rPr>
      </w:pPr>
      <w:r w:rsidRPr="00CE45DD">
        <w:rPr>
          <w:sz w:val="24"/>
          <w:szCs w:val="24"/>
        </w:rPr>
        <w:t xml:space="preserve">Cover.  Masked bobwhites </w:t>
      </w:r>
      <w:r>
        <w:rPr>
          <w:sz w:val="24"/>
          <w:szCs w:val="24"/>
        </w:rPr>
        <w:t>have</w:t>
      </w:r>
      <w:r w:rsidRPr="00CE45DD">
        <w:rPr>
          <w:sz w:val="24"/>
          <w:szCs w:val="24"/>
        </w:rPr>
        <w:t xml:space="preserve"> different habitat</w:t>
      </w:r>
      <w:r>
        <w:rPr>
          <w:sz w:val="24"/>
          <w:szCs w:val="24"/>
        </w:rPr>
        <w:t xml:space="preserve"> requirement</w:t>
      </w:r>
      <w:r w:rsidRPr="00CE45DD">
        <w:rPr>
          <w:sz w:val="24"/>
          <w:szCs w:val="24"/>
        </w:rPr>
        <w:t>s in the winter and summer.  In the summer</w:t>
      </w:r>
      <w:r>
        <w:rPr>
          <w:sz w:val="24"/>
          <w:szCs w:val="24"/>
        </w:rPr>
        <w:t>,</w:t>
      </w:r>
      <w:r w:rsidRPr="00CE45DD">
        <w:rPr>
          <w:sz w:val="24"/>
          <w:szCs w:val="24"/>
        </w:rPr>
        <w:t xml:space="preserve"> masked bobwhites prefer more open areas with primarily grass and </w:t>
      </w:r>
      <w:proofErr w:type="spellStart"/>
      <w:r w:rsidRPr="00CE45DD">
        <w:rPr>
          <w:sz w:val="24"/>
          <w:szCs w:val="24"/>
        </w:rPr>
        <w:t>forb</w:t>
      </w:r>
      <w:proofErr w:type="spellEnd"/>
      <w:r w:rsidRPr="00CE45DD">
        <w:rPr>
          <w:sz w:val="24"/>
          <w:szCs w:val="24"/>
        </w:rPr>
        <w:t xml:space="preserve"> cover</w:t>
      </w:r>
      <w:r>
        <w:rPr>
          <w:sz w:val="24"/>
          <w:szCs w:val="24"/>
        </w:rPr>
        <w:t>.  I</w:t>
      </w:r>
      <w:r w:rsidRPr="00CE45DD">
        <w:rPr>
          <w:sz w:val="24"/>
          <w:szCs w:val="24"/>
        </w:rPr>
        <w:t>n the winter</w:t>
      </w:r>
      <w:r>
        <w:rPr>
          <w:sz w:val="24"/>
          <w:szCs w:val="24"/>
        </w:rPr>
        <w:t>, they prefer</w:t>
      </w:r>
      <w:r w:rsidRPr="00CE45DD">
        <w:rPr>
          <w:sz w:val="24"/>
          <w:szCs w:val="24"/>
        </w:rPr>
        <w:t xml:space="preserve"> more closed areas with a mix of small trees and shrubs.  Therefore, the </w:t>
      </w:r>
      <w:r>
        <w:rPr>
          <w:sz w:val="24"/>
          <w:szCs w:val="24"/>
        </w:rPr>
        <w:t xml:space="preserve">optimal </w:t>
      </w:r>
      <w:r w:rsidRPr="00CE45DD">
        <w:rPr>
          <w:sz w:val="24"/>
          <w:szCs w:val="24"/>
        </w:rPr>
        <w:t>canopy cover of forb</w:t>
      </w:r>
      <w:r>
        <w:rPr>
          <w:sz w:val="24"/>
          <w:szCs w:val="24"/>
        </w:rPr>
        <w:t>s</w:t>
      </w:r>
      <w:r w:rsidRPr="00CE45DD">
        <w:rPr>
          <w:sz w:val="24"/>
          <w:szCs w:val="24"/>
        </w:rPr>
        <w:t>, grass, shrub</w:t>
      </w:r>
      <w:r>
        <w:rPr>
          <w:sz w:val="24"/>
          <w:szCs w:val="24"/>
        </w:rPr>
        <w:t>s</w:t>
      </w:r>
      <w:r w:rsidRPr="00CE45DD">
        <w:rPr>
          <w:sz w:val="24"/>
          <w:szCs w:val="24"/>
        </w:rPr>
        <w:t>, and tree</w:t>
      </w:r>
      <w:r>
        <w:rPr>
          <w:sz w:val="24"/>
          <w:szCs w:val="24"/>
        </w:rPr>
        <w:t>s</w:t>
      </w:r>
      <w:r w:rsidRPr="00CE45DD">
        <w:rPr>
          <w:sz w:val="24"/>
          <w:szCs w:val="24"/>
        </w:rPr>
        <w:t xml:space="preserve"> differs between </w:t>
      </w:r>
      <w:r>
        <w:rPr>
          <w:sz w:val="24"/>
          <w:szCs w:val="24"/>
        </w:rPr>
        <w:t>winter and summer</w:t>
      </w:r>
      <w:r w:rsidRPr="00CE45DD">
        <w:rPr>
          <w:sz w:val="24"/>
          <w:szCs w:val="24"/>
        </w:rPr>
        <w:t>.  In the summer</w:t>
      </w:r>
      <w:r>
        <w:rPr>
          <w:sz w:val="24"/>
          <w:szCs w:val="24"/>
        </w:rPr>
        <w:t>,</w:t>
      </w:r>
      <w:r w:rsidRPr="00CE45DD">
        <w:rPr>
          <w:sz w:val="24"/>
          <w:szCs w:val="24"/>
        </w:rPr>
        <w:t xml:space="preserve"> optimal </w:t>
      </w:r>
      <w:r>
        <w:rPr>
          <w:sz w:val="24"/>
          <w:szCs w:val="24"/>
        </w:rPr>
        <w:t>habitat includes areas with</w:t>
      </w:r>
      <w:r w:rsidRPr="00CE45DD">
        <w:rPr>
          <w:sz w:val="24"/>
          <w:szCs w:val="24"/>
        </w:rPr>
        <w:t xml:space="preserve"> approximately 50 percent </w:t>
      </w:r>
      <w:r>
        <w:rPr>
          <w:sz w:val="24"/>
          <w:szCs w:val="24"/>
        </w:rPr>
        <w:t xml:space="preserve">coverage by </w:t>
      </w:r>
      <w:r w:rsidRPr="00CE45DD">
        <w:rPr>
          <w:sz w:val="24"/>
          <w:szCs w:val="24"/>
        </w:rPr>
        <w:t xml:space="preserve">grass, 30 percent </w:t>
      </w:r>
      <w:r>
        <w:rPr>
          <w:sz w:val="24"/>
          <w:szCs w:val="24"/>
        </w:rPr>
        <w:t>coverage by</w:t>
      </w:r>
      <w:r w:rsidRPr="00CE45DD">
        <w:rPr>
          <w:sz w:val="24"/>
          <w:szCs w:val="24"/>
        </w:rPr>
        <w:t xml:space="preserve"> forb</w:t>
      </w:r>
      <w:r>
        <w:rPr>
          <w:sz w:val="24"/>
          <w:szCs w:val="24"/>
        </w:rPr>
        <w:t>s</w:t>
      </w:r>
      <w:r w:rsidRPr="00CE45DD">
        <w:rPr>
          <w:sz w:val="24"/>
          <w:szCs w:val="24"/>
        </w:rPr>
        <w:t xml:space="preserve">, 10-20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w:t>
      </w:r>
      <w:r w:rsidRPr="00CE45DD">
        <w:rPr>
          <w:sz w:val="24"/>
          <w:szCs w:val="24"/>
        </w:rPr>
        <w:t>bare ground</w:t>
      </w:r>
      <w:r>
        <w:rPr>
          <w:sz w:val="24"/>
          <w:szCs w:val="24"/>
        </w:rPr>
        <w:t xml:space="preserve"> defined as </w:t>
      </w:r>
      <w:r>
        <w:rPr>
          <w:sz w:val="24"/>
          <w:szCs w:val="24"/>
        </w:rPr>
        <w:lastRenderedPageBreak/>
        <w:t>unobstructed ground surface (coverage sums to &gt;100 percent due to overlap of coverage)</w:t>
      </w:r>
      <w:r w:rsidRPr="00CE45DD">
        <w:rPr>
          <w:sz w:val="24"/>
          <w:szCs w:val="24"/>
        </w:rPr>
        <w:t>.  In the winter</w:t>
      </w:r>
      <w:r>
        <w:rPr>
          <w:sz w:val="24"/>
          <w:szCs w:val="24"/>
        </w:rPr>
        <w:t>,</w:t>
      </w:r>
      <w:r w:rsidRPr="00CE45DD">
        <w:rPr>
          <w:sz w:val="24"/>
          <w:szCs w:val="24"/>
        </w:rPr>
        <w:t xml:space="preserve"> optimal </w:t>
      </w:r>
      <w:r>
        <w:rPr>
          <w:sz w:val="24"/>
          <w:szCs w:val="24"/>
        </w:rPr>
        <w:t xml:space="preserve">habitat includes areas with approximately </w:t>
      </w:r>
      <w:r w:rsidRPr="00CE45DD">
        <w:rPr>
          <w:sz w:val="24"/>
          <w:szCs w:val="24"/>
        </w:rPr>
        <w:t xml:space="preserve">50 percent </w:t>
      </w:r>
      <w:r>
        <w:rPr>
          <w:sz w:val="24"/>
          <w:szCs w:val="24"/>
        </w:rPr>
        <w:t>coverage by</w:t>
      </w:r>
      <w:r w:rsidRPr="00CE45DD">
        <w:rPr>
          <w:sz w:val="24"/>
          <w:szCs w:val="24"/>
        </w:rPr>
        <w:t xml:space="preserve"> grass and forb </w:t>
      </w:r>
      <w:r>
        <w:rPr>
          <w:sz w:val="24"/>
          <w:szCs w:val="24"/>
        </w:rPr>
        <w:t>(</w:t>
      </w:r>
      <w:proofErr w:type="gramStart"/>
      <w:r w:rsidRPr="00CE45DD">
        <w:rPr>
          <w:sz w:val="24"/>
          <w:szCs w:val="24"/>
        </w:rPr>
        <w:t>combined</w:t>
      </w:r>
      <w:r>
        <w:rPr>
          <w:sz w:val="24"/>
          <w:szCs w:val="24"/>
        </w:rPr>
        <w:t>)</w:t>
      </w:r>
      <w:r w:rsidRPr="00CE45DD">
        <w:rPr>
          <w:sz w:val="24"/>
          <w:szCs w:val="24"/>
        </w:rPr>
        <w:t>,</w:t>
      </w:r>
      <w:proofErr w:type="gramEnd"/>
      <w:r w:rsidRPr="00CE45DD">
        <w:rPr>
          <w:sz w:val="24"/>
          <w:szCs w:val="24"/>
        </w:rPr>
        <w:t xml:space="preserve"> 50-75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bare </w:t>
      </w:r>
      <w:r w:rsidRPr="00CE45DD">
        <w:rPr>
          <w:sz w:val="24"/>
          <w:szCs w:val="24"/>
        </w:rPr>
        <w:t>ground</w:t>
      </w:r>
      <w:r>
        <w:rPr>
          <w:sz w:val="24"/>
          <w:szCs w:val="24"/>
        </w:rPr>
        <w:t xml:space="preserve"> (unobstructed ground surface)</w:t>
      </w:r>
      <w:r w:rsidRPr="00CE45DD">
        <w:rPr>
          <w:sz w:val="24"/>
          <w:szCs w:val="24"/>
        </w:rPr>
        <w:t xml:space="preserve">.  Grass cover should </w:t>
      </w:r>
      <w:r>
        <w:rPr>
          <w:sz w:val="24"/>
          <w:szCs w:val="24"/>
        </w:rPr>
        <w:t>include</w:t>
      </w:r>
      <w:r w:rsidRPr="00CE45DD">
        <w:rPr>
          <w:sz w:val="24"/>
          <w:szCs w:val="24"/>
        </w:rPr>
        <w:t xml:space="preserve"> p</w:t>
      </w:r>
      <w:r>
        <w:rPr>
          <w:sz w:val="24"/>
          <w:szCs w:val="24"/>
        </w:rPr>
        <w:t xml:space="preserve">rimarily annuals such as </w:t>
      </w:r>
      <w:proofErr w:type="spellStart"/>
      <w:r>
        <w:rPr>
          <w:sz w:val="24"/>
          <w:szCs w:val="24"/>
        </w:rPr>
        <w:t>Rothrock’s</w:t>
      </w:r>
      <w:proofErr w:type="spellEnd"/>
      <w:r w:rsidRPr="00CE45DD">
        <w:rPr>
          <w:sz w:val="24"/>
          <w:szCs w:val="24"/>
        </w:rPr>
        <w:t>, black, or side-o</w:t>
      </w:r>
      <w:r>
        <w:rPr>
          <w:sz w:val="24"/>
          <w:szCs w:val="24"/>
        </w:rPr>
        <w:t xml:space="preserve">ats </w:t>
      </w:r>
      <w:proofErr w:type="spellStart"/>
      <w:r>
        <w:rPr>
          <w:sz w:val="24"/>
          <w:szCs w:val="24"/>
        </w:rPr>
        <w:t>grama</w:t>
      </w:r>
      <w:proofErr w:type="spellEnd"/>
      <w:r>
        <w:rPr>
          <w:sz w:val="24"/>
          <w:szCs w:val="24"/>
        </w:rPr>
        <w:t xml:space="preserve"> (see species list in Appendix A</w:t>
      </w:r>
      <w:r w:rsidRPr="00CE45DD">
        <w:rPr>
          <w:sz w:val="24"/>
          <w:szCs w:val="24"/>
        </w:rPr>
        <w:t xml:space="preserve">).  Both forb and grass cover should be measured as a </w:t>
      </w:r>
      <w:r>
        <w:rPr>
          <w:sz w:val="24"/>
          <w:szCs w:val="24"/>
        </w:rPr>
        <w:t>stem</w:t>
      </w:r>
      <w:r w:rsidRPr="00CE45DD">
        <w:rPr>
          <w:sz w:val="24"/>
          <w:szCs w:val="24"/>
        </w:rPr>
        <w:t xml:space="preserve"> density.  Masked bobwhites need a balance between adequate </w:t>
      </w:r>
      <w:r>
        <w:rPr>
          <w:sz w:val="24"/>
          <w:szCs w:val="24"/>
        </w:rPr>
        <w:t xml:space="preserve">overhead </w:t>
      </w:r>
      <w:r w:rsidRPr="00CE45DD">
        <w:rPr>
          <w:sz w:val="24"/>
          <w:szCs w:val="24"/>
        </w:rPr>
        <w:t xml:space="preserve">cover and adequate </w:t>
      </w:r>
      <w:r>
        <w:rPr>
          <w:sz w:val="24"/>
          <w:szCs w:val="24"/>
        </w:rPr>
        <w:t xml:space="preserve">openings in the vegetation </w:t>
      </w:r>
      <w:r w:rsidRPr="00CE45DD">
        <w:rPr>
          <w:sz w:val="24"/>
          <w:szCs w:val="24"/>
        </w:rPr>
        <w:t xml:space="preserve">to move and </w:t>
      </w:r>
      <w:r>
        <w:rPr>
          <w:sz w:val="24"/>
          <w:szCs w:val="24"/>
        </w:rPr>
        <w:t>to detect</w:t>
      </w:r>
      <w:r w:rsidRPr="00CE45DD">
        <w:rPr>
          <w:sz w:val="24"/>
          <w:szCs w:val="24"/>
        </w:rPr>
        <w:t xml:space="preserve"> predators.  </w:t>
      </w:r>
      <w:proofErr w:type="spellStart"/>
      <w:r w:rsidRPr="00CE45DD">
        <w:rPr>
          <w:sz w:val="24"/>
          <w:szCs w:val="24"/>
        </w:rPr>
        <w:t>Buffelgrass</w:t>
      </w:r>
      <w:proofErr w:type="spellEnd"/>
      <w:r w:rsidRPr="00CE45DD">
        <w:rPr>
          <w:sz w:val="24"/>
          <w:szCs w:val="24"/>
        </w:rPr>
        <w:t xml:space="preserve"> </w:t>
      </w:r>
      <w:r>
        <w:rPr>
          <w:sz w:val="24"/>
          <w:szCs w:val="24"/>
        </w:rPr>
        <w:t>(</w:t>
      </w:r>
      <w:proofErr w:type="spellStart"/>
      <w:r w:rsidRPr="00913E64">
        <w:rPr>
          <w:i/>
          <w:sz w:val="24"/>
          <w:szCs w:val="24"/>
        </w:rPr>
        <w:t>Pennisetum</w:t>
      </w:r>
      <w:proofErr w:type="spellEnd"/>
      <w:r w:rsidRPr="00913E64">
        <w:rPr>
          <w:i/>
          <w:sz w:val="24"/>
          <w:szCs w:val="24"/>
        </w:rPr>
        <w:t xml:space="preserve"> </w:t>
      </w:r>
      <w:proofErr w:type="spellStart"/>
      <w:r w:rsidRPr="00913E64">
        <w:rPr>
          <w:i/>
          <w:sz w:val="24"/>
          <w:szCs w:val="24"/>
        </w:rPr>
        <w:t>ciliare</w:t>
      </w:r>
      <w:proofErr w:type="spellEnd"/>
      <w:r>
        <w:rPr>
          <w:sz w:val="24"/>
          <w:szCs w:val="24"/>
        </w:rPr>
        <w:t xml:space="preserve">) </w:t>
      </w:r>
      <w:r w:rsidRPr="00CE45DD">
        <w:rPr>
          <w:sz w:val="24"/>
          <w:szCs w:val="24"/>
        </w:rPr>
        <w:t>generally fails to meet this balance because it forms stands which are too dense</w:t>
      </w:r>
      <w:r>
        <w:rPr>
          <w:sz w:val="24"/>
          <w:szCs w:val="24"/>
        </w:rPr>
        <w:t xml:space="preserve"> (lack adequate openings)</w:t>
      </w:r>
      <w:r w:rsidRPr="00CE45DD">
        <w:rPr>
          <w:sz w:val="24"/>
          <w:szCs w:val="24"/>
        </w:rPr>
        <w:t xml:space="preserve">.  The </w:t>
      </w:r>
      <w:r>
        <w:rPr>
          <w:sz w:val="24"/>
          <w:szCs w:val="24"/>
        </w:rPr>
        <w:t xml:space="preserve">explicit relationship between </w:t>
      </w:r>
      <w:r w:rsidRPr="00CE45DD">
        <w:rPr>
          <w:sz w:val="24"/>
          <w:szCs w:val="24"/>
        </w:rPr>
        <w:t xml:space="preserve">plant density </w:t>
      </w:r>
      <w:r>
        <w:rPr>
          <w:sz w:val="24"/>
          <w:szCs w:val="24"/>
        </w:rPr>
        <w:t xml:space="preserve">(cover) and </w:t>
      </w:r>
      <w:r w:rsidRPr="00CE45DD">
        <w:rPr>
          <w:sz w:val="24"/>
          <w:szCs w:val="24"/>
        </w:rPr>
        <w:t xml:space="preserve">habitat </w:t>
      </w:r>
      <w:r>
        <w:rPr>
          <w:sz w:val="24"/>
          <w:szCs w:val="24"/>
        </w:rPr>
        <w:t xml:space="preserve">suitability of </w:t>
      </w:r>
      <w:r w:rsidRPr="00CE45DD">
        <w:rPr>
          <w:sz w:val="24"/>
          <w:szCs w:val="24"/>
        </w:rPr>
        <w:t xml:space="preserve">masked bobwhite is </w:t>
      </w:r>
      <w:r>
        <w:rPr>
          <w:sz w:val="24"/>
          <w:szCs w:val="24"/>
        </w:rPr>
        <w:t>not well-established</w:t>
      </w:r>
      <w:r w:rsidRPr="00CE45DD">
        <w:rPr>
          <w:sz w:val="24"/>
          <w:szCs w:val="24"/>
        </w:rPr>
        <w:t xml:space="preserve">.  Shrub cover is an important component in the winter and spring when cover from grass and forbs is minimal.  </w:t>
      </w:r>
      <w:r>
        <w:rPr>
          <w:sz w:val="24"/>
          <w:szCs w:val="24"/>
        </w:rPr>
        <w:t xml:space="preserve">Beneficial shrub species are listed in appendix A.  Creosote-dominated areas are considered poor habitat for masked bobwhite during all months of the year.  </w:t>
      </w:r>
      <w:r w:rsidRPr="00CE45DD">
        <w:rPr>
          <w:sz w:val="24"/>
          <w:szCs w:val="24"/>
        </w:rPr>
        <w:t xml:space="preserve">Dense woody areas are only used as escape cover and, therefore, </w:t>
      </w:r>
      <w:r>
        <w:rPr>
          <w:sz w:val="24"/>
          <w:szCs w:val="24"/>
        </w:rPr>
        <w:t xml:space="preserve">some dense woody vegetation </w:t>
      </w:r>
      <w:r w:rsidRPr="00CE45DD">
        <w:rPr>
          <w:sz w:val="24"/>
          <w:szCs w:val="24"/>
        </w:rPr>
        <w:t xml:space="preserve">must be available to masked bobwhites but </w:t>
      </w:r>
      <w:r>
        <w:rPr>
          <w:sz w:val="24"/>
          <w:szCs w:val="24"/>
        </w:rPr>
        <w:t>it must only account for a small portion</w:t>
      </w:r>
      <w:r w:rsidRPr="00CE45DD">
        <w:rPr>
          <w:sz w:val="24"/>
          <w:szCs w:val="24"/>
        </w:rPr>
        <w:t xml:space="preserve"> of the landscape.  </w:t>
      </w:r>
      <w:r>
        <w:rPr>
          <w:sz w:val="24"/>
          <w:szCs w:val="24"/>
        </w:rPr>
        <w:t>Optimal summer habitat differs from optimal winter habitat and so</w:t>
      </w:r>
      <w:r w:rsidRPr="00CE45DD">
        <w:rPr>
          <w:sz w:val="24"/>
          <w:szCs w:val="24"/>
        </w:rPr>
        <w:t xml:space="preserve"> </w:t>
      </w:r>
      <w:r>
        <w:rPr>
          <w:sz w:val="24"/>
          <w:szCs w:val="24"/>
        </w:rPr>
        <w:t>both must</w:t>
      </w:r>
      <w:r w:rsidRPr="00CE45DD">
        <w:rPr>
          <w:sz w:val="24"/>
          <w:szCs w:val="24"/>
        </w:rPr>
        <w:t xml:space="preserve"> be </w:t>
      </w:r>
      <w:r>
        <w:rPr>
          <w:sz w:val="24"/>
          <w:szCs w:val="24"/>
        </w:rPr>
        <w:t xml:space="preserve">present in an area (in relatively close proximity) </w:t>
      </w:r>
      <w:r w:rsidRPr="00CE45DD">
        <w:rPr>
          <w:sz w:val="24"/>
          <w:szCs w:val="24"/>
        </w:rPr>
        <w:t>so that habitat</w:t>
      </w:r>
      <w:r>
        <w:rPr>
          <w:sz w:val="24"/>
          <w:szCs w:val="24"/>
        </w:rPr>
        <w:t xml:space="preserve"> requirements are met</w:t>
      </w:r>
      <w:r w:rsidRPr="00CE45DD">
        <w:rPr>
          <w:sz w:val="24"/>
          <w:szCs w:val="24"/>
        </w:rPr>
        <w:t xml:space="preserve"> in all months of the year.  Moreover, </w:t>
      </w:r>
      <w:r>
        <w:rPr>
          <w:sz w:val="24"/>
          <w:szCs w:val="24"/>
        </w:rPr>
        <w:t xml:space="preserve">optimal habitat includes areas where </w:t>
      </w:r>
      <w:r w:rsidRPr="00CE45DD">
        <w:rPr>
          <w:sz w:val="24"/>
          <w:szCs w:val="24"/>
        </w:rPr>
        <w:t xml:space="preserve">transitions </w:t>
      </w:r>
      <w:r>
        <w:rPr>
          <w:sz w:val="24"/>
          <w:szCs w:val="24"/>
        </w:rPr>
        <w:t>(</w:t>
      </w:r>
      <w:proofErr w:type="spellStart"/>
      <w:r>
        <w:rPr>
          <w:sz w:val="24"/>
          <w:szCs w:val="24"/>
        </w:rPr>
        <w:t>ecotones</w:t>
      </w:r>
      <w:proofErr w:type="spellEnd"/>
      <w:r>
        <w:rPr>
          <w:sz w:val="24"/>
          <w:szCs w:val="24"/>
        </w:rPr>
        <w:t xml:space="preserve">) </w:t>
      </w:r>
      <w:r w:rsidRPr="00CE45DD">
        <w:rPr>
          <w:sz w:val="24"/>
          <w:szCs w:val="24"/>
        </w:rPr>
        <w:t xml:space="preserve">between open areas and tree/brush areas </w:t>
      </w:r>
      <w:r>
        <w:rPr>
          <w:sz w:val="24"/>
          <w:szCs w:val="24"/>
        </w:rPr>
        <w:t>are</w:t>
      </w:r>
      <w:r w:rsidRPr="00CE45DD">
        <w:rPr>
          <w:sz w:val="24"/>
          <w:szCs w:val="24"/>
        </w:rPr>
        <w:t xml:space="preserve"> abrupt.  </w:t>
      </w:r>
    </w:p>
    <w:p w:rsidR="007357ED" w:rsidRDefault="007357ED" w:rsidP="007357ED">
      <w:pPr>
        <w:spacing w:line="480" w:lineRule="auto"/>
        <w:rPr>
          <w:sz w:val="24"/>
          <w:szCs w:val="24"/>
          <w:u w:val="single"/>
        </w:rPr>
      </w:pPr>
    </w:p>
    <w:p w:rsidR="007357ED" w:rsidRDefault="007357ED" w:rsidP="007357ED">
      <w:pPr>
        <w:pStyle w:val="ListParagraph"/>
        <w:numPr>
          <w:ilvl w:val="0"/>
          <w:numId w:val="5"/>
        </w:numPr>
        <w:spacing w:line="480" w:lineRule="auto"/>
        <w:rPr>
          <w:sz w:val="24"/>
          <w:szCs w:val="24"/>
        </w:rPr>
      </w:pPr>
      <w:r>
        <w:rPr>
          <w:sz w:val="24"/>
          <w:szCs w:val="24"/>
        </w:rPr>
        <w:lastRenderedPageBreak/>
        <w:t>Weather – Masked bobwhites have singularly adapted to a weather pattern where the onset of breeding begins when the annual “monsoon” season begins (ca. July1).  A “good” rainy season is characterized by frequent and relatively non-violent rainfall throughout the period (10-14 inches was considered optimal).  This pattern allows the optimal growth and maturation of food-bearing plants and insects as well as grass and brush for cover.  If the annual precipitation is delayed or significantly diminished, the chances of masked bobwhite breeding success are also diminished accordingly.  Because the rainy season is so short (3 months), re-nesting after initial failure can be significantly reduced, whereas other quail (</w:t>
      </w:r>
      <w:proofErr w:type="spellStart"/>
      <w:r>
        <w:rPr>
          <w:sz w:val="24"/>
          <w:szCs w:val="24"/>
        </w:rPr>
        <w:t>Gambel’s</w:t>
      </w:r>
      <w:proofErr w:type="spellEnd"/>
      <w:r>
        <w:rPr>
          <w:sz w:val="24"/>
          <w:szCs w:val="24"/>
        </w:rPr>
        <w:t xml:space="preserve"> and Elegant) have much longer breeding seasons and therefore greater odds of re-nesting success.</w:t>
      </w:r>
    </w:p>
    <w:p w:rsidR="007357ED" w:rsidRPr="00C707F3" w:rsidRDefault="007357ED" w:rsidP="007357ED">
      <w:pPr>
        <w:pStyle w:val="ListParagraph"/>
        <w:rPr>
          <w:sz w:val="24"/>
          <w:szCs w:val="24"/>
        </w:rPr>
      </w:pPr>
    </w:p>
    <w:p w:rsidR="007357ED" w:rsidRDefault="007357ED" w:rsidP="007357ED">
      <w:pPr>
        <w:pStyle w:val="ListParagraph"/>
        <w:numPr>
          <w:ilvl w:val="0"/>
          <w:numId w:val="5"/>
        </w:numPr>
        <w:spacing w:line="480" w:lineRule="auto"/>
        <w:rPr>
          <w:sz w:val="24"/>
          <w:szCs w:val="24"/>
        </w:rPr>
      </w:pPr>
      <w:r>
        <w:rPr>
          <w:sz w:val="24"/>
          <w:szCs w:val="24"/>
        </w:rPr>
        <w:t>Altitudinal Distribution – Masked bobwhites are limited in distribution by altitude; they generally have never been found in areas below 1,500 feet (</w:t>
      </w:r>
      <w:proofErr w:type="spellStart"/>
      <w:proofErr w:type="gramStart"/>
      <w:r>
        <w:rPr>
          <w:sz w:val="24"/>
          <w:szCs w:val="24"/>
        </w:rPr>
        <w:t>asl</w:t>
      </w:r>
      <w:proofErr w:type="spellEnd"/>
      <w:proofErr w:type="gramEnd"/>
      <w:r>
        <w:rPr>
          <w:sz w:val="24"/>
          <w:szCs w:val="24"/>
        </w:rPr>
        <w:t>) nor above 4,500 feet.  Therefore, they never occupied the low, drier southwestern areas or the higher mountain areas of Sonora.  This factor is probably related to habitat requirements not found in the more extreme altitudinal zones.</w:t>
      </w:r>
    </w:p>
    <w:p w:rsidR="007357ED" w:rsidRPr="00C707F3" w:rsidRDefault="007357ED" w:rsidP="007357ED">
      <w:pPr>
        <w:pStyle w:val="ListParagraph"/>
        <w:rPr>
          <w:sz w:val="24"/>
          <w:szCs w:val="24"/>
        </w:rPr>
      </w:pPr>
    </w:p>
    <w:p w:rsidR="007357ED" w:rsidRDefault="007357ED" w:rsidP="007357ED">
      <w:pPr>
        <w:pStyle w:val="ListParagraph"/>
        <w:spacing w:line="480" w:lineRule="auto"/>
        <w:rPr>
          <w:sz w:val="24"/>
          <w:szCs w:val="24"/>
        </w:rPr>
        <w:sectPr w:rsidR="007357ED" w:rsidSect="00CD4D88">
          <w:pgSz w:w="15840" w:h="12240" w:orient="landscape"/>
          <w:pgMar w:top="1440" w:right="1440" w:bottom="1440" w:left="1440" w:header="720" w:footer="720" w:gutter="0"/>
          <w:cols w:space="720"/>
          <w:docGrid w:linePitch="360"/>
        </w:sectPr>
      </w:pPr>
    </w:p>
    <w:p w:rsidR="007357ED" w:rsidRPr="00DF7D63" w:rsidRDefault="007357ED" w:rsidP="007357ED">
      <w:pPr>
        <w:pStyle w:val="ListParagraph"/>
        <w:spacing w:line="480" w:lineRule="auto"/>
        <w:rPr>
          <w:sz w:val="24"/>
          <w:szCs w:val="24"/>
        </w:rPr>
      </w:pPr>
    </w:p>
    <w:p w:rsidR="007357ED" w:rsidRPr="00DF7D63" w:rsidRDefault="007357ED" w:rsidP="007357ED">
      <w:pPr>
        <w:pStyle w:val="ListParagraph"/>
        <w:spacing w:line="480" w:lineRule="auto"/>
        <w:rPr>
          <w:sz w:val="24"/>
          <w:szCs w:val="24"/>
        </w:rPr>
      </w:pPr>
      <w:proofErr w:type="gramStart"/>
      <w:r w:rsidRPr="00DF7D63">
        <w:rPr>
          <w:b/>
          <w:sz w:val="24"/>
          <w:szCs w:val="24"/>
          <w:u w:val="single"/>
        </w:rPr>
        <w:t>Figure 1.</w:t>
      </w:r>
      <w:proofErr w:type="gramEnd"/>
      <w:r w:rsidRPr="00DF7D63">
        <w:rPr>
          <w:sz w:val="24"/>
          <w:szCs w:val="24"/>
        </w:rPr>
        <w:t xml:space="preserve">  </w:t>
      </w:r>
      <w:proofErr w:type="gramStart"/>
      <w:r w:rsidRPr="00DF7D63">
        <w:rPr>
          <w:sz w:val="24"/>
          <w:szCs w:val="24"/>
        </w:rPr>
        <w:t>The relationship between measured habitat variables, critical life history requirements, and habitat suitability for masked bobwhites.</w:t>
      </w:r>
      <w:proofErr w:type="gramEnd"/>
      <w:r w:rsidRPr="00DF7D63">
        <w:rPr>
          <w:sz w:val="24"/>
          <w:szCs w:val="24"/>
        </w:rPr>
        <w:t xml:space="preserve"> </w:t>
      </w:r>
    </w:p>
    <w:p w:rsidR="007357ED" w:rsidRPr="005E57DD" w:rsidRDefault="007357ED" w:rsidP="007357ED">
      <w:pPr>
        <w:tabs>
          <w:tab w:val="left" w:pos="5355"/>
        </w:tabs>
        <w:ind w:left="720"/>
        <w:rPr>
          <w:u w:val="single"/>
        </w:rPr>
      </w:pPr>
      <w:r w:rsidRPr="00696F84">
        <w:rPr>
          <w:noProof/>
          <w:u w:val="single"/>
        </w:rPr>
        <mc:AlternateContent>
          <mc:Choice Requires="wps">
            <w:drawing>
              <wp:anchor distT="0" distB="0" distL="114300" distR="114300" simplePos="0" relativeHeight="251923456" behindDoc="0" locked="0" layoutInCell="1" allowOverlap="1" wp14:anchorId="04EB37B8" wp14:editId="4EC5303C">
                <wp:simplePos x="0" y="0"/>
                <wp:positionH relativeFrom="column">
                  <wp:posOffset>1478172</wp:posOffset>
                </wp:positionH>
                <wp:positionV relativeFrom="paragraph">
                  <wp:posOffset>307652</wp:posOffset>
                </wp:positionV>
                <wp:extent cx="1102564" cy="285750"/>
                <wp:effectExtent l="0" t="0" r="21590" b="1905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564" cy="285750"/>
                        </a:xfrm>
                        <a:prstGeom prst="rect">
                          <a:avLst/>
                        </a:prstGeom>
                        <a:solidFill>
                          <a:srgbClr val="FFFFFF"/>
                        </a:solidFill>
                        <a:ln w="9525">
                          <a:solidFill>
                            <a:srgbClr val="000000"/>
                          </a:solidFill>
                          <a:miter lim="800000"/>
                          <a:headEnd/>
                          <a:tailEnd/>
                        </a:ln>
                      </wps:spPr>
                      <wps:txbx>
                        <w:txbxContent>
                          <w:p w:rsidR="007357ED" w:rsidRDefault="007357ED"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116.4pt;margin-top:24.2pt;width:86.8pt;height:2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">
                <v:textbox>
                  <w:txbxContent>
                    <w:p w:rsidR="007357ED" w:rsidRDefault="007357ED"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924480" behindDoc="0" locked="0" layoutInCell="1" allowOverlap="1" wp14:anchorId="6F66112F" wp14:editId="39AE240C">
                <wp:simplePos x="0" y="0"/>
                <wp:positionH relativeFrom="column">
                  <wp:posOffset>2587925</wp:posOffset>
                </wp:positionH>
                <wp:positionV relativeFrom="paragraph">
                  <wp:posOffset>131086</wp:posOffset>
                </wp:positionV>
                <wp:extent cx="2424022" cy="1130060"/>
                <wp:effectExtent l="0" t="0" r="71755" b="70485"/>
                <wp:wrapNone/>
                <wp:docPr id="686" name="Straight Arrow Connector 686"/>
                <wp:cNvGraphicFramePr/>
                <a:graphic xmlns:a="http://schemas.openxmlformats.org/drawingml/2006/main">
                  <a:graphicData uri="http://schemas.microsoft.com/office/word/2010/wordprocessingShape">
                    <wps:wsp>
                      <wps:cNvCnPr/>
                      <wps:spPr>
                        <a:xfrm>
                          <a:off x="0" y="0"/>
                          <a:ext cx="2424022" cy="1130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6" o:spid="_x0000_s1026" type="#_x0000_t32" style="position:absolute;margin-left:203.75pt;margin-top:10.3pt;width:190.85pt;height:8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" strokecolor="black [3040]">
                <v:stroke endarrow="open"/>
              </v:shape>
            </w:pict>
          </mc:Fallback>
        </mc:AlternateContent>
      </w:r>
    </w:p>
    <w:p w:rsidR="007357ED" w:rsidRPr="007B1E49" w:rsidRDefault="007357ED" w:rsidP="007357ED">
      <w:pPr>
        <w:pStyle w:val="ListParagraph"/>
      </w:pPr>
      <w:r w:rsidRPr="00696F84">
        <w:rPr>
          <w:noProof/>
          <w:u w:val="single"/>
        </w:rPr>
        <mc:AlternateContent>
          <mc:Choice Requires="wps">
            <w:drawing>
              <wp:anchor distT="0" distB="0" distL="114300" distR="114300" simplePos="0" relativeHeight="251922432" behindDoc="0" locked="0" layoutInCell="1" allowOverlap="1" wp14:anchorId="24F6D062" wp14:editId="2BA51326">
                <wp:simplePos x="0" y="0"/>
                <wp:positionH relativeFrom="column">
                  <wp:posOffset>1466215</wp:posOffset>
                </wp:positionH>
                <wp:positionV relativeFrom="paragraph">
                  <wp:posOffset>40640</wp:posOffset>
                </wp:positionV>
                <wp:extent cx="1130935" cy="285750"/>
                <wp:effectExtent l="0" t="0" r="12065" b="1905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85750"/>
                        </a:xfrm>
                        <a:prstGeom prst="rect">
                          <a:avLst/>
                        </a:prstGeom>
                        <a:solidFill>
                          <a:srgbClr val="FFFFFF"/>
                        </a:solidFill>
                        <a:ln w="9525">
                          <a:solidFill>
                            <a:srgbClr val="000000"/>
                          </a:solidFill>
                          <a:miter lim="800000"/>
                          <a:headEnd/>
                          <a:tailEnd/>
                        </a:ln>
                      </wps:spPr>
                      <wps:txbx>
                        <w:txbxContent>
                          <w:p w:rsidR="007357ED" w:rsidRDefault="007357ED"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15.45pt;margin-top:3.2pt;width:89.05pt;height:2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">
                <v:textbox>
                  <w:txbxContent>
                    <w:p w:rsidR="007357ED" w:rsidRDefault="007357ED"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5504" behindDoc="0" locked="0" layoutInCell="1" allowOverlap="1" wp14:anchorId="76DC6095" wp14:editId="7F7234C7">
                <wp:simplePos x="0" y="0"/>
                <wp:positionH relativeFrom="column">
                  <wp:posOffset>2605177</wp:posOffset>
                </wp:positionH>
                <wp:positionV relativeFrom="paragraph">
                  <wp:posOffset>152927</wp:posOffset>
                </wp:positionV>
                <wp:extent cx="2410460" cy="785004"/>
                <wp:effectExtent l="0" t="0" r="85090" b="72390"/>
                <wp:wrapNone/>
                <wp:docPr id="688" name="Straight Arrow Connector 688"/>
                <wp:cNvGraphicFramePr/>
                <a:graphic xmlns:a="http://schemas.openxmlformats.org/drawingml/2006/main">
                  <a:graphicData uri="http://schemas.microsoft.com/office/word/2010/wordprocessingShape">
                    <wps:wsp>
                      <wps:cNvCnPr/>
                      <wps:spPr>
                        <a:xfrm>
                          <a:off x="0" y="0"/>
                          <a:ext cx="241046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8" o:spid="_x0000_s1026" type="#_x0000_t32" style="position:absolute;margin-left:205.15pt;margin-top:12.05pt;width:189.8pt;height:6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" strokecolor="black [3040]">
                <v:stroke endarrow="open"/>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910144" behindDoc="0" locked="0" layoutInCell="1" allowOverlap="1" wp14:anchorId="07E50BDD" wp14:editId="7904D242">
                <wp:simplePos x="0" y="0"/>
                <wp:positionH relativeFrom="column">
                  <wp:posOffset>2597785</wp:posOffset>
                </wp:positionH>
                <wp:positionV relativeFrom="paragraph">
                  <wp:posOffset>243840</wp:posOffset>
                </wp:positionV>
                <wp:extent cx="2410460" cy="1129665"/>
                <wp:effectExtent l="0" t="0" r="85090" b="70485"/>
                <wp:wrapNone/>
                <wp:docPr id="689" name="Straight Arrow Connector 689"/>
                <wp:cNvGraphicFramePr/>
                <a:graphic xmlns:a="http://schemas.openxmlformats.org/drawingml/2006/main">
                  <a:graphicData uri="http://schemas.microsoft.com/office/word/2010/wordprocessingShape">
                    <wps:wsp>
                      <wps:cNvCnPr/>
                      <wps:spPr>
                        <a:xfrm>
                          <a:off x="0" y="0"/>
                          <a:ext cx="2410460" cy="1129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9" o:spid="_x0000_s1026" type="#_x0000_t32" style="position:absolute;margin-left:204.55pt;margin-top:19.2pt;width:189.8pt;height:88.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96832" behindDoc="0" locked="0" layoutInCell="1" allowOverlap="1" wp14:anchorId="490317ED" wp14:editId="16B9B2F2">
                <wp:simplePos x="0" y="0"/>
                <wp:positionH relativeFrom="column">
                  <wp:posOffset>1301115</wp:posOffset>
                </wp:positionH>
                <wp:positionV relativeFrom="paragraph">
                  <wp:posOffset>114300</wp:posOffset>
                </wp:positionV>
                <wp:extent cx="1295400" cy="285750"/>
                <wp:effectExtent l="0" t="0" r="19050" b="1905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7357ED" w:rsidRDefault="007357ED"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102.45pt;margin-top:9pt;width:102pt;height: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">
                <v:textbox>
                  <w:txbxContent>
                    <w:p w:rsidR="007357ED" w:rsidRDefault="007357ED"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8096" behindDoc="0" locked="0" layoutInCell="1" allowOverlap="1" wp14:anchorId="04E5316D" wp14:editId="67A5D15A">
                <wp:simplePos x="0" y="0"/>
                <wp:positionH relativeFrom="column">
                  <wp:posOffset>6124575</wp:posOffset>
                </wp:positionH>
                <wp:positionV relativeFrom="paragraph">
                  <wp:posOffset>283210</wp:posOffset>
                </wp:positionV>
                <wp:extent cx="775970" cy="301625"/>
                <wp:effectExtent l="0" t="0" r="100330" b="79375"/>
                <wp:wrapNone/>
                <wp:docPr id="691" name="Straight Arrow Connector 691"/>
                <wp:cNvGraphicFramePr/>
                <a:graphic xmlns:a="http://schemas.openxmlformats.org/drawingml/2006/main">
                  <a:graphicData uri="http://schemas.microsoft.com/office/word/2010/wordprocessingShape">
                    <wps:wsp>
                      <wps:cNvCnPr/>
                      <wps:spPr>
                        <a:xfrm>
                          <a:off x="0" y="0"/>
                          <a:ext cx="775970" cy="301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482.25pt;margin-top:22.3pt;width:61.1pt;height:23.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05024" behindDoc="0" locked="0" layoutInCell="1" allowOverlap="1" wp14:anchorId="5F5D50B8" wp14:editId="19EE99AF">
                <wp:simplePos x="0" y="0"/>
                <wp:positionH relativeFrom="column">
                  <wp:posOffset>2597785</wp:posOffset>
                </wp:positionH>
                <wp:positionV relativeFrom="paragraph">
                  <wp:posOffset>291465</wp:posOffset>
                </wp:positionV>
                <wp:extent cx="2413635" cy="94615"/>
                <wp:effectExtent l="0" t="76200" r="0" b="19685"/>
                <wp:wrapNone/>
                <wp:docPr id="692" name="Straight Arrow Connector 692"/>
                <wp:cNvGraphicFramePr/>
                <a:graphic xmlns:a="http://schemas.openxmlformats.org/drawingml/2006/main">
                  <a:graphicData uri="http://schemas.microsoft.com/office/word/2010/wordprocessingShape">
                    <wps:wsp>
                      <wps:cNvCnPr/>
                      <wps:spPr>
                        <a:xfrm flipV="1">
                          <a:off x="0" y="0"/>
                          <a:ext cx="2413635" cy="94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204.55pt;margin-top:22.95pt;width:190.05pt;height:7.4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" strokecolor="black [3040]">
                <v:stroke endarrow="open"/>
              </v:shape>
            </w:pict>
          </mc:Fallback>
        </mc:AlternateContent>
      </w:r>
      <w:r w:rsidRPr="00696F84">
        <w:rPr>
          <w:noProof/>
          <w:u w:val="single"/>
        </w:rPr>
        <mc:AlternateContent>
          <mc:Choice Requires="wps">
            <w:drawing>
              <wp:anchor distT="0" distB="0" distL="114300" distR="114300" simplePos="0" relativeHeight="251904000" behindDoc="0" locked="0" layoutInCell="1" allowOverlap="1" wp14:anchorId="718A8532" wp14:editId="6A24B8F6">
                <wp:simplePos x="0" y="0"/>
                <wp:positionH relativeFrom="column">
                  <wp:posOffset>1695450</wp:posOffset>
                </wp:positionH>
                <wp:positionV relativeFrom="paragraph">
                  <wp:posOffset>232410</wp:posOffset>
                </wp:positionV>
                <wp:extent cx="895350" cy="285750"/>
                <wp:effectExtent l="0" t="0" r="19050" b="1905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133.5pt;margin-top:18.3pt;width:70.5pt;height: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TuJw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">
                <v:textbox>
                  <w:txbxContent>
                    <w:p w:rsidR="007357ED" w:rsidRDefault="007357ED"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1408" behindDoc="0" locked="0" layoutInCell="1" allowOverlap="1" wp14:anchorId="1DD8A17E" wp14:editId="1AB8165F">
                <wp:simplePos x="0" y="0"/>
                <wp:positionH relativeFrom="column">
                  <wp:posOffset>2596515</wp:posOffset>
                </wp:positionH>
                <wp:positionV relativeFrom="paragraph">
                  <wp:posOffset>292100</wp:posOffset>
                </wp:positionV>
                <wp:extent cx="2414905" cy="473710"/>
                <wp:effectExtent l="0" t="57150" r="23495" b="21590"/>
                <wp:wrapNone/>
                <wp:docPr id="694" name="Straight Arrow Connector 694"/>
                <wp:cNvGraphicFramePr/>
                <a:graphic xmlns:a="http://schemas.openxmlformats.org/drawingml/2006/main">
                  <a:graphicData uri="http://schemas.microsoft.com/office/word/2010/wordprocessingShape">
                    <wps:wsp>
                      <wps:cNvCnPr/>
                      <wps:spPr>
                        <a:xfrm flipV="1">
                          <a:off x="0" y="0"/>
                          <a:ext cx="2414905" cy="4737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4" o:spid="_x0000_s1026" type="#_x0000_t32" style="position:absolute;margin-left:204.45pt;margin-top:23pt;width:190.15pt;height:37.3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906048" behindDoc="0" locked="0" layoutInCell="1" allowOverlap="1" wp14:anchorId="233F0BD0" wp14:editId="44B4E11C">
                <wp:simplePos x="0" y="0"/>
                <wp:positionH relativeFrom="column">
                  <wp:posOffset>895350</wp:posOffset>
                </wp:positionH>
                <wp:positionV relativeFrom="paragraph">
                  <wp:posOffset>286385</wp:posOffset>
                </wp:positionV>
                <wp:extent cx="4114800" cy="1104265"/>
                <wp:effectExtent l="0" t="57150" r="0" b="19685"/>
                <wp:wrapNone/>
                <wp:docPr id="695" name="Straight Arrow Connector 695"/>
                <wp:cNvGraphicFramePr/>
                <a:graphic xmlns:a="http://schemas.openxmlformats.org/drawingml/2006/main">
                  <a:graphicData uri="http://schemas.microsoft.com/office/word/2010/wordprocessingShape">
                    <wps:wsp>
                      <wps:cNvCnPr/>
                      <wps:spPr>
                        <a:xfrm flipV="1">
                          <a:off x="0" y="0"/>
                          <a:ext cx="4114800" cy="1104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5" o:spid="_x0000_s1026" type="#_x0000_t32" style="position:absolute;margin-left:70.5pt;margin-top:22.55pt;width:324pt;height:86.9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898880" behindDoc="0" locked="0" layoutInCell="1" allowOverlap="1" wp14:anchorId="6A2CD200" wp14:editId="54813A3E">
                <wp:simplePos x="0" y="0"/>
                <wp:positionH relativeFrom="column">
                  <wp:posOffset>5010150</wp:posOffset>
                </wp:positionH>
                <wp:positionV relativeFrom="paragraph">
                  <wp:posOffset>141605</wp:posOffset>
                </wp:positionV>
                <wp:extent cx="1114425" cy="285750"/>
                <wp:effectExtent l="0" t="0" r="28575" b="1905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394.5pt;margin-top:11.15pt;width:87.75pt;height: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">
                <v:textbox>
                  <w:txbxContent>
                    <w:p w:rsidR="007357ED" w:rsidRDefault="007357ED"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9120" behindDoc="0" locked="0" layoutInCell="1" allowOverlap="1" wp14:anchorId="5C4107EE" wp14:editId="45DA2029">
                <wp:simplePos x="0" y="0"/>
                <wp:positionH relativeFrom="column">
                  <wp:posOffset>6124575</wp:posOffset>
                </wp:positionH>
                <wp:positionV relativeFrom="paragraph">
                  <wp:posOffset>261620</wp:posOffset>
                </wp:positionV>
                <wp:extent cx="775970" cy="473075"/>
                <wp:effectExtent l="0" t="38100" r="62230" b="22225"/>
                <wp:wrapNone/>
                <wp:docPr id="697" name="Straight Arrow Connector 697"/>
                <wp:cNvGraphicFramePr/>
                <a:graphic xmlns:a="http://schemas.openxmlformats.org/drawingml/2006/main">
                  <a:graphicData uri="http://schemas.microsoft.com/office/word/2010/wordprocessingShape">
                    <wps:wsp>
                      <wps:cNvCnPr/>
                      <wps:spPr>
                        <a:xfrm flipV="1">
                          <a:off x="0" y="0"/>
                          <a:ext cx="775970" cy="473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7" o:spid="_x0000_s1026" type="#_x0000_t32" style="position:absolute;margin-left:482.25pt;margin-top:20.6pt;width:61.1pt;height:37.2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902976" behindDoc="0" locked="0" layoutInCell="1" allowOverlap="1" wp14:anchorId="5C10918B" wp14:editId="02AC7ABC">
                <wp:simplePos x="0" y="0"/>
                <wp:positionH relativeFrom="column">
                  <wp:posOffset>6903085</wp:posOffset>
                </wp:positionH>
                <wp:positionV relativeFrom="paragraph">
                  <wp:posOffset>118110</wp:posOffset>
                </wp:positionV>
                <wp:extent cx="1114425" cy="285750"/>
                <wp:effectExtent l="0" t="0" r="28575" b="1905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543.55pt;margin-top:9.3pt;width:87.75pt;height: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">
                <v:textbox>
                  <w:txbxContent>
                    <w:p w:rsidR="007357ED" w:rsidRDefault="007357ED"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2DED2DBA" wp14:editId="7F001195">
                <wp:simplePos x="0" y="0"/>
                <wp:positionH relativeFrom="column">
                  <wp:posOffset>2597785</wp:posOffset>
                </wp:positionH>
                <wp:positionV relativeFrom="paragraph">
                  <wp:posOffset>63500</wp:posOffset>
                </wp:positionV>
                <wp:extent cx="2408555" cy="663575"/>
                <wp:effectExtent l="0" t="0" r="29845" b="79375"/>
                <wp:wrapNone/>
                <wp:docPr id="699" name="Straight Arrow Connector 699"/>
                <wp:cNvGraphicFramePr/>
                <a:graphic xmlns:a="http://schemas.openxmlformats.org/drawingml/2006/main">
                  <a:graphicData uri="http://schemas.microsoft.com/office/word/2010/wordprocessingShape">
                    <wps:wsp>
                      <wps:cNvCnPr/>
                      <wps:spPr>
                        <a:xfrm>
                          <a:off x="0" y="0"/>
                          <a:ext cx="2408555" cy="6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9" o:spid="_x0000_s1026" type="#_x0000_t32" style="position:absolute;margin-left:204.55pt;margin-top:5pt;width:189.65pt;height:5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01952" behindDoc="0" locked="0" layoutInCell="1" allowOverlap="1" wp14:anchorId="40AF903E" wp14:editId="2A3D71F7">
                <wp:simplePos x="0" y="0"/>
                <wp:positionH relativeFrom="column">
                  <wp:posOffset>1695450</wp:posOffset>
                </wp:positionH>
                <wp:positionV relativeFrom="paragraph">
                  <wp:posOffset>304165</wp:posOffset>
                </wp:positionV>
                <wp:extent cx="895350" cy="285750"/>
                <wp:effectExtent l="0" t="0" r="19050" b="1905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133.5pt;margin-top:23.95pt;width:70.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a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">
                <v:textbox>
                  <w:txbxContent>
                    <w:p w:rsidR="007357ED" w:rsidRDefault="007357ED"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17312" behindDoc="0" locked="0" layoutInCell="1" allowOverlap="1" wp14:anchorId="7456CDD0" wp14:editId="41229E19">
                <wp:simplePos x="0" y="0"/>
                <wp:positionH relativeFrom="column">
                  <wp:posOffset>2596551</wp:posOffset>
                </wp:positionH>
                <wp:positionV relativeFrom="paragraph">
                  <wp:posOffset>120159</wp:posOffset>
                </wp:positionV>
                <wp:extent cx="2415396" cy="292220"/>
                <wp:effectExtent l="0" t="0" r="80645" b="107950"/>
                <wp:wrapNone/>
                <wp:docPr id="701" name="Straight Arrow Connector 701"/>
                <wp:cNvGraphicFramePr/>
                <a:graphic xmlns:a="http://schemas.openxmlformats.org/drawingml/2006/main">
                  <a:graphicData uri="http://schemas.microsoft.com/office/word/2010/wordprocessingShape">
                    <wps:wsp>
                      <wps:cNvCnPr/>
                      <wps:spPr>
                        <a:xfrm>
                          <a:off x="0" y="0"/>
                          <a:ext cx="2415396" cy="292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1" o:spid="_x0000_s1026" type="#_x0000_t32" style="position:absolute;margin-left:204.45pt;margin-top:9.45pt;width:190.2pt;height: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97856" behindDoc="0" locked="0" layoutInCell="1" allowOverlap="1" wp14:anchorId="6817F088" wp14:editId="79738E3C">
                <wp:simplePos x="0" y="0"/>
                <wp:positionH relativeFrom="column">
                  <wp:posOffset>5010150</wp:posOffset>
                </wp:positionH>
                <wp:positionV relativeFrom="paragraph">
                  <wp:posOffset>297181</wp:posOffset>
                </wp:positionV>
                <wp:extent cx="1114425" cy="228600"/>
                <wp:effectExtent l="0" t="0" r="28575" b="1905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solidFill>
                          <a:srgbClr val="FFFFFF"/>
                        </a:solidFill>
                        <a:ln w="9525">
                          <a:solidFill>
                            <a:srgbClr val="000000"/>
                          </a:solidFill>
                          <a:miter lim="800000"/>
                          <a:headEnd/>
                          <a:tailEnd/>
                        </a:ln>
                      </wps:spPr>
                      <wps:txbx>
                        <w:txbxContent>
                          <w:p w:rsidR="007357ED" w:rsidRDefault="007357ED"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394.5pt;margin-top:23.4pt;width:87.75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">
                <v:textbox>
                  <w:txbxContent>
                    <w:p w:rsidR="007357ED" w:rsidRDefault="007357ED" w:rsidP="007357ED">
                      <w:r>
                        <w:t>Cover</w:t>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20384" behindDoc="0" locked="0" layoutInCell="1" allowOverlap="1" wp14:anchorId="487210E6" wp14:editId="5AFF2091">
                <wp:simplePos x="0" y="0"/>
                <wp:positionH relativeFrom="column">
                  <wp:posOffset>2577465</wp:posOffset>
                </wp:positionH>
                <wp:positionV relativeFrom="paragraph">
                  <wp:posOffset>90170</wp:posOffset>
                </wp:positionV>
                <wp:extent cx="2433955" cy="1234440"/>
                <wp:effectExtent l="0" t="38100" r="61595" b="22860"/>
                <wp:wrapNone/>
                <wp:docPr id="703" name="Straight Arrow Connector 703"/>
                <wp:cNvGraphicFramePr/>
                <a:graphic xmlns:a="http://schemas.openxmlformats.org/drawingml/2006/main">
                  <a:graphicData uri="http://schemas.microsoft.com/office/word/2010/wordprocessingShape">
                    <wps:wsp>
                      <wps:cNvCnPr/>
                      <wps:spPr>
                        <a:xfrm flipV="1">
                          <a:off x="0" y="0"/>
                          <a:ext cx="2433955" cy="12344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3" o:spid="_x0000_s1026" type="#_x0000_t32" style="position:absolute;margin-left:202.95pt;margin-top:7.1pt;width:191.65pt;height:97.2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" strokecolor="black [3040]">
                <v:stroke endarrow="open"/>
              </v:shape>
            </w:pict>
          </mc:Fallback>
        </mc:AlternateContent>
      </w:r>
      <w:r>
        <w:rPr>
          <w:noProof/>
        </w:rPr>
        <mc:AlternateContent>
          <mc:Choice Requires="wps">
            <w:drawing>
              <wp:anchor distT="0" distB="0" distL="114300" distR="114300" simplePos="0" relativeHeight="251919360" behindDoc="0" locked="0" layoutInCell="1" allowOverlap="1" wp14:anchorId="089152CA" wp14:editId="4A21C961">
                <wp:simplePos x="0" y="0"/>
                <wp:positionH relativeFrom="column">
                  <wp:posOffset>2580640</wp:posOffset>
                </wp:positionH>
                <wp:positionV relativeFrom="paragraph">
                  <wp:posOffset>90170</wp:posOffset>
                </wp:positionV>
                <wp:extent cx="2430145" cy="845820"/>
                <wp:effectExtent l="0" t="57150" r="0" b="30480"/>
                <wp:wrapNone/>
                <wp:docPr id="704" name="Straight Arrow Connector 704"/>
                <wp:cNvGraphicFramePr/>
                <a:graphic xmlns:a="http://schemas.openxmlformats.org/drawingml/2006/main">
                  <a:graphicData uri="http://schemas.microsoft.com/office/word/2010/wordprocessingShape">
                    <wps:wsp>
                      <wps:cNvCnPr/>
                      <wps:spPr>
                        <a:xfrm flipV="1">
                          <a:off x="0" y="0"/>
                          <a:ext cx="2430145" cy="845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4" o:spid="_x0000_s1026" type="#_x0000_t32" style="position:absolute;margin-left:203.2pt;margin-top:7.1pt;width:191.35pt;height:66.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" strokecolor="black [3040]">
                <v:stroke endarrow="open"/>
              </v:shape>
            </w:pict>
          </mc:Fallback>
        </mc:AlternateContent>
      </w:r>
      <w:r>
        <w:rPr>
          <w:noProof/>
        </w:rPr>
        <mc:AlternateContent>
          <mc:Choice Requires="wps">
            <w:drawing>
              <wp:anchor distT="0" distB="0" distL="114300" distR="114300" simplePos="0" relativeHeight="251918336" behindDoc="0" locked="0" layoutInCell="1" allowOverlap="1" wp14:anchorId="0D375859" wp14:editId="1F44F419">
                <wp:simplePos x="0" y="0"/>
                <wp:positionH relativeFrom="column">
                  <wp:posOffset>2587925</wp:posOffset>
                </wp:positionH>
                <wp:positionV relativeFrom="paragraph">
                  <wp:posOffset>89164</wp:posOffset>
                </wp:positionV>
                <wp:extent cx="2424022" cy="381779"/>
                <wp:effectExtent l="0" t="76200" r="0" b="37465"/>
                <wp:wrapNone/>
                <wp:docPr id="705" name="Straight Arrow Connector 705"/>
                <wp:cNvGraphicFramePr/>
                <a:graphic xmlns:a="http://schemas.openxmlformats.org/drawingml/2006/main">
                  <a:graphicData uri="http://schemas.microsoft.com/office/word/2010/wordprocessingShape">
                    <wps:wsp>
                      <wps:cNvCnPr/>
                      <wps:spPr>
                        <a:xfrm flipV="1">
                          <a:off x="0" y="0"/>
                          <a:ext cx="2424022" cy="3817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5" o:spid="_x0000_s1026" type="#_x0000_t32" style="position:absolute;margin-left:203.75pt;margin-top:7pt;width:190.85pt;height:30.0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00928" behindDoc="0" locked="0" layoutInCell="1" allowOverlap="1" wp14:anchorId="33552B8A" wp14:editId="65741968">
                <wp:simplePos x="0" y="0"/>
                <wp:positionH relativeFrom="column">
                  <wp:posOffset>0</wp:posOffset>
                </wp:positionH>
                <wp:positionV relativeFrom="paragraph">
                  <wp:posOffset>278765</wp:posOffset>
                </wp:positionV>
                <wp:extent cx="895350" cy="285750"/>
                <wp:effectExtent l="0" t="0" r="19050" b="19050"/>
                <wp:wrapNone/>
                <wp:docPr id="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0;margin-top:21.95pt;width:70.5pt;height:2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">
                <v:textbox>
                  <w:txbxContent>
                    <w:p w:rsidR="007357ED" w:rsidRDefault="007357ED"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16288" behindDoc="0" locked="0" layoutInCell="1" allowOverlap="1" wp14:anchorId="19864A9C" wp14:editId="4FE8F3C0">
                <wp:simplePos x="0" y="0"/>
                <wp:positionH relativeFrom="column">
                  <wp:posOffset>897147</wp:posOffset>
                </wp:positionH>
                <wp:positionV relativeFrom="paragraph">
                  <wp:posOffset>146589</wp:posOffset>
                </wp:positionV>
                <wp:extent cx="577970" cy="733749"/>
                <wp:effectExtent l="0" t="38100" r="50800" b="28575"/>
                <wp:wrapNone/>
                <wp:docPr id="707" name="Straight Arrow Connector 707"/>
                <wp:cNvGraphicFramePr/>
                <a:graphic xmlns:a="http://schemas.openxmlformats.org/drawingml/2006/main">
                  <a:graphicData uri="http://schemas.microsoft.com/office/word/2010/wordprocessingShape">
                    <wps:wsp>
                      <wps:cNvCnPr/>
                      <wps:spPr>
                        <a:xfrm flipV="1">
                          <a:off x="0" y="0"/>
                          <a:ext cx="577970" cy="7337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7" o:spid="_x0000_s1026" type="#_x0000_t32" style="position:absolute;margin-left:70.65pt;margin-top:11.55pt;width:45.5pt;height:57.8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14240" behindDoc="0" locked="0" layoutInCell="1" allowOverlap="1" wp14:anchorId="36DBE59E" wp14:editId="2D04A236">
                <wp:simplePos x="0" y="0"/>
                <wp:positionH relativeFrom="column">
                  <wp:posOffset>895350</wp:posOffset>
                </wp:positionH>
                <wp:positionV relativeFrom="paragraph">
                  <wp:posOffset>147955</wp:posOffset>
                </wp:positionV>
                <wp:extent cx="571500" cy="332105"/>
                <wp:effectExtent l="0" t="38100" r="57150" b="29845"/>
                <wp:wrapNone/>
                <wp:docPr id="708" name="Straight Arrow Connector 708"/>
                <wp:cNvGraphicFramePr/>
                <a:graphic xmlns:a="http://schemas.openxmlformats.org/drawingml/2006/main">
                  <a:graphicData uri="http://schemas.microsoft.com/office/word/2010/wordprocessingShape">
                    <wps:wsp>
                      <wps:cNvCnPr/>
                      <wps:spPr>
                        <a:xfrm flipV="1">
                          <a:off x="0" y="0"/>
                          <a:ext cx="5715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8" o:spid="_x0000_s1026" type="#_x0000_t32" style="position:absolute;margin-left:70.5pt;margin-top:11.65pt;width:45pt;height:26.1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13216" behindDoc="0" locked="0" layoutInCell="1" allowOverlap="1" wp14:anchorId="25CFB3DB" wp14:editId="2C33A1EA">
                <wp:simplePos x="0" y="0"/>
                <wp:positionH relativeFrom="column">
                  <wp:posOffset>895350</wp:posOffset>
                </wp:positionH>
                <wp:positionV relativeFrom="paragraph">
                  <wp:posOffset>98425</wp:posOffset>
                </wp:positionV>
                <wp:extent cx="581025" cy="47625"/>
                <wp:effectExtent l="0" t="38100" r="28575" b="104775"/>
                <wp:wrapNone/>
                <wp:docPr id="709" name="Straight Arrow Connector 709"/>
                <wp:cNvGraphicFramePr/>
                <a:graphic xmlns:a="http://schemas.openxmlformats.org/drawingml/2006/main">
                  <a:graphicData uri="http://schemas.microsoft.com/office/word/2010/wordprocessingShape">
                    <wps:wsp>
                      <wps:cNvCnPr/>
                      <wps:spPr>
                        <a:xfrm>
                          <a:off x="0" y="0"/>
                          <a:ext cx="5810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9" o:spid="_x0000_s1026" type="#_x0000_t32" style="position:absolute;margin-left:70.5pt;margin-top:7.75pt;width:45.75pt;height:3.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911168" behindDoc="0" locked="0" layoutInCell="1" allowOverlap="1" wp14:anchorId="53D7612D" wp14:editId="08B7ED04">
                <wp:simplePos x="0" y="0"/>
                <wp:positionH relativeFrom="column">
                  <wp:posOffset>1476375</wp:posOffset>
                </wp:positionH>
                <wp:positionV relativeFrom="paragraph">
                  <wp:posOffset>22225</wp:posOffset>
                </wp:positionV>
                <wp:extent cx="1114425" cy="285750"/>
                <wp:effectExtent l="0" t="0" r="28575" b="1905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116.25pt;margin-top:1.75pt;width:87.75pt;height:2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">
                <v:textbox>
                  <w:txbxContent>
                    <w:p w:rsidR="007357ED" w:rsidRDefault="007357ED"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95808" behindDoc="0" locked="0" layoutInCell="1" allowOverlap="1" wp14:anchorId="36A0AB31" wp14:editId="4CD4562F">
                <wp:simplePos x="0" y="0"/>
                <wp:positionH relativeFrom="column">
                  <wp:posOffset>1476375</wp:posOffset>
                </wp:positionH>
                <wp:positionV relativeFrom="paragraph">
                  <wp:posOffset>114300</wp:posOffset>
                </wp:positionV>
                <wp:extent cx="1114425" cy="285750"/>
                <wp:effectExtent l="0" t="0" r="28575" b="1905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116.25pt;margin-top:9pt;width:87.7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">
                <v:textbox>
                  <w:txbxContent>
                    <w:p w:rsidR="007357ED" w:rsidRDefault="007357ED" w:rsidP="007357ED">
                      <w:r>
                        <w:t>Forb Height</w:t>
                      </w:r>
                    </w:p>
                  </w:txbxContent>
                </v:textbox>
              </v:shape>
            </w:pict>
          </mc:Fallback>
        </mc:AlternateContent>
      </w:r>
      <w:r w:rsidRPr="00696F84">
        <w:rPr>
          <w:noProof/>
          <w:u w:val="single"/>
        </w:rPr>
        <mc:AlternateContent>
          <mc:Choice Requires="wps">
            <w:drawing>
              <wp:anchor distT="0" distB="0" distL="114300" distR="114300" simplePos="0" relativeHeight="251899904" behindDoc="0" locked="0" layoutInCell="1" allowOverlap="1" wp14:anchorId="08FB2BAF" wp14:editId="26C78D8D">
                <wp:simplePos x="0" y="0"/>
                <wp:positionH relativeFrom="column">
                  <wp:posOffset>0</wp:posOffset>
                </wp:positionH>
                <wp:positionV relativeFrom="paragraph">
                  <wp:posOffset>2540</wp:posOffset>
                </wp:positionV>
                <wp:extent cx="895350" cy="285750"/>
                <wp:effectExtent l="0" t="0" r="19050" b="19050"/>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0;margin-top:.2pt;width:70.5pt;height: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KEJgIAAE4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">
                <v:textbox>
                  <w:txbxContent>
                    <w:p w:rsidR="007357ED" w:rsidRDefault="007357ED"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912192" behindDoc="0" locked="0" layoutInCell="1" allowOverlap="1" wp14:anchorId="5A7EA46D" wp14:editId="4776D26C">
                <wp:simplePos x="0" y="0"/>
                <wp:positionH relativeFrom="column">
                  <wp:posOffset>1466850</wp:posOffset>
                </wp:positionH>
                <wp:positionV relativeFrom="paragraph">
                  <wp:posOffset>224155</wp:posOffset>
                </wp:positionV>
                <wp:extent cx="1114425" cy="285750"/>
                <wp:effectExtent l="0" t="0" r="28575" b="1905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7357ED" w:rsidRDefault="007357ED"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115.5pt;margin-top:17.65pt;width:87.75pt;height:2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">
                <v:textbox>
                  <w:txbxContent>
                    <w:p w:rsidR="007357ED" w:rsidRDefault="007357ED" w:rsidP="007357ED">
                      <w:r>
                        <w:t>Grass Height</w:t>
                      </w:r>
                    </w:p>
                  </w:txbxContent>
                </v:textbox>
              </v:shape>
            </w:pict>
          </mc:Fallback>
        </mc:AlternateContent>
      </w:r>
      <w:r w:rsidRPr="00696F84">
        <w:rPr>
          <w:noProof/>
          <w:u w:val="single"/>
        </w:rPr>
        <mc:AlternateContent>
          <mc:Choice Requires="wps">
            <w:drawing>
              <wp:anchor distT="0" distB="0" distL="114300" distR="114300" simplePos="0" relativeHeight="251915264" behindDoc="0" locked="0" layoutInCell="1" allowOverlap="1" wp14:anchorId="3473577F" wp14:editId="47F069F2">
                <wp:simplePos x="0" y="0"/>
                <wp:positionH relativeFrom="column">
                  <wp:posOffset>0</wp:posOffset>
                </wp:positionH>
                <wp:positionV relativeFrom="paragraph">
                  <wp:posOffset>69850</wp:posOffset>
                </wp:positionV>
                <wp:extent cx="895350" cy="285750"/>
                <wp:effectExtent l="0" t="0" r="19050" b="19050"/>
                <wp:wrapNone/>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7357ED" w:rsidRDefault="007357ED"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0;margin-top:5.5pt;width:70.5pt;height: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9I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">
                <v:textbox>
                  <w:txbxContent>
                    <w:p w:rsidR="007357ED" w:rsidRDefault="007357ED"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 w:rsidR="007357ED" w:rsidRDefault="007357ED" w:rsidP="007357ED"/>
    <w:p w:rsidR="007357ED" w:rsidRDefault="007357ED" w:rsidP="007357ED">
      <w:pPr>
        <w:jc w:val="center"/>
        <w:sectPr w:rsidR="007357ED" w:rsidSect="00CD4D88">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945D70">
        <w:tc>
          <w:tcPr>
            <w:tcW w:w="1022" w:type="dxa"/>
          </w:tcPr>
          <w:p w:rsidR="007357ED" w:rsidRPr="00AA0A01" w:rsidRDefault="007357ED" w:rsidP="00945D70">
            <w:pPr>
              <w:jc w:val="center"/>
              <w:rPr>
                <w:sz w:val="24"/>
                <w:szCs w:val="24"/>
                <w:u w:val="single"/>
              </w:rPr>
            </w:pPr>
            <w:r w:rsidRPr="00AA0A01">
              <w:rPr>
                <w:sz w:val="24"/>
                <w:szCs w:val="24"/>
                <w:u w:val="single"/>
              </w:rPr>
              <w:t>Variable</w:t>
            </w:r>
          </w:p>
        </w:tc>
        <w:tc>
          <w:tcPr>
            <w:tcW w:w="2236" w:type="dxa"/>
          </w:tcPr>
          <w:p w:rsidR="007357ED" w:rsidRPr="00AA0A01" w:rsidRDefault="007357ED" w:rsidP="00945D70">
            <w:pPr>
              <w:rPr>
                <w:sz w:val="24"/>
                <w:szCs w:val="24"/>
                <w:u w:val="single"/>
              </w:rPr>
            </w:pPr>
            <w:r w:rsidRPr="00AA0A01">
              <w:rPr>
                <w:sz w:val="24"/>
                <w:szCs w:val="24"/>
                <w:u w:val="single"/>
              </w:rPr>
              <w:t>Description</w:t>
            </w:r>
          </w:p>
        </w:tc>
        <w:tc>
          <w:tcPr>
            <w:tcW w:w="2776" w:type="dxa"/>
          </w:tcPr>
          <w:p w:rsidR="007357ED" w:rsidRPr="00AA0A01" w:rsidRDefault="007357ED" w:rsidP="00945D70">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945D70">
        <w:trPr>
          <w:trHeight w:val="3563"/>
        </w:trPr>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FD</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Forb Diversity measured as the total number of forb species </w:t>
            </w:r>
            <w:r>
              <w:t xml:space="preserve"> </w:t>
            </w:r>
            <w:r w:rsidRPr="005C335A">
              <w:rPr>
                <w:sz w:val="24"/>
                <w:szCs w:val="24"/>
              </w:rPr>
              <w:t>on a typical  home range (10.9 ha)</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AA0A01" w:rsidRDefault="007357ED"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24.5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(24.5)</m:t>
                    </m:r>
                  </m:den>
                </m:f>
              </m:oMath>
            </m:oMathPara>
          </w:p>
          <w:p w:rsidR="007357ED" w:rsidRDefault="007357ED"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=25.5,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945D70">
            <w:pPr>
              <w:rPr>
                <w:sz w:val="24"/>
                <w:szCs w:val="24"/>
              </w:rPr>
            </w:pPr>
            <w:r>
              <w:rPr>
                <w:noProof/>
                <w:sz w:val="24"/>
                <w:szCs w:val="24"/>
              </w:rPr>
              <w:drawing>
                <wp:inline distT="0" distB="0" distL="0" distR="0" wp14:anchorId="368AED27" wp14:editId="0AB8C970">
                  <wp:extent cx="2959100" cy="2959100"/>
                  <wp:effectExtent l="0" t="0" r="0" b="0"/>
                  <wp:docPr id="715" name="Picture 715" descr="X:\Masked Bobwhite\Graphs\Suitability Functions\Roy Tomlinson\F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FD Roy.em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rPr>
          <w:trHeight w:val="4652"/>
        </w:trPr>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GD</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Grass Diversity measured as the total number of both annual and perennial grass species </w:t>
            </w:r>
            <w:r>
              <w:t xml:space="preserve"> </w:t>
            </w:r>
            <w:r w:rsidRPr="00CC476A">
              <w:rPr>
                <w:sz w:val="24"/>
                <w:szCs w:val="24"/>
              </w:rPr>
              <w:t>on a typical  home range (10.9 ha)</w:t>
            </w:r>
          </w:p>
        </w:tc>
        <w:tc>
          <w:tcPr>
            <w:tcW w:w="2776" w:type="dxa"/>
          </w:tcPr>
          <w:p w:rsidR="007357ED" w:rsidRPr="005A6EA5" w:rsidRDefault="007357ED" w:rsidP="00945D70">
            <w:pPr>
              <w:rPr>
                <w:rFonts w:eastAsiaTheme="minorEastAsia"/>
                <w:sz w:val="24"/>
                <w:szCs w:val="24"/>
              </w:rPr>
            </w:pPr>
          </w:p>
          <w:p w:rsidR="007357ED" w:rsidRPr="005A6EA5" w:rsidRDefault="007357ED" w:rsidP="00945D70">
            <w:pPr>
              <w:rPr>
                <w:rFonts w:eastAsiaTheme="minorEastAsia"/>
                <w:sz w:val="24"/>
                <w:szCs w:val="24"/>
              </w:rPr>
            </w:pPr>
          </w:p>
          <w:p w:rsidR="007357ED" w:rsidRPr="00AA0A01" w:rsidRDefault="007357ED" w:rsidP="00945D70">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23</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(23)</m:t>
                    </m:r>
                  </m:den>
                </m:f>
              </m:oMath>
            </m:oMathPara>
          </w:p>
          <w:p w:rsidR="007357ED" w:rsidRDefault="007357ED" w:rsidP="00945D70">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=24,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945D70">
            <w:pPr>
              <w:rPr>
                <w:sz w:val="24"/>
                <w:szCs w:val="24"/>
              </w:rPr>
            </w:pPr>
            <w:r>
              <w:rPr>
                <w:noProof/>
                <w:sz w:val="24"/>
                <w:szCs w:val="24"/>
              </w:rPr>
              <w:drawing>
                <wp:inline distT="0" distB="0" distL="0" distR="0" wp14:anchorId="58CF3E7E" wp14:editId="219D4882">
                  <wp:extent cx="2959100" cy="2959100"/>
                  <wp:effectExtent l="0" t="0" r="0" b="0"/>
                  <wp:docPr id="716" name="Picture 716" descr="X:\Masked Bobwhite\Graphs\Suitability Functions\Roy Tomlinson\G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GD Roy.em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FH</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Forb Height measured as the average height of forbs </w:t>
            </w:r>
            <w:r w:rsidRPr="00CC476A">
              <w:rPr>
                <w:sz w:val="24"/>
                <w:szCs w:val="24"/>
              </w:rPr>
              <w:t>on a typical  home range (10.9 ha)</w:t>
            </w:r>
          </w:p>
        </w:tc>
        <w:tc>
          <w:tcPr>
            <w:tcW w:w="2776" w:type="dxa"/>
          </w:tcPr>
          <w:p w:rsidR="007357ED" w:rsidRDefault="007357ED" w:rsidP="00945D70">
            <w:pPr>
              <w:rPr>
                <w:rFonts w:eastAsiaTheme="minorEastAsia"/>
                <w:sz w:val="18"/>
                <w:szCs w:val="18"/>
              </w:rPr>
            </w:pPr>
          </w:p>
          <w:p w:rsidR="007357ED" w:rsidRDefault="007357ED" w:rsidP="00945D70">
            <w:pPr>
              <w:rPr>
                <w:rFonts w:eastAsiaTheme="minorEastAsia"/>
                <w:sz w:val="18"/>
                <w:szCs w:val="18"/>
              </w:rPr>
            </w:pPr>
          </w:p>
          <w:p w:rsidR="007357ED" w:rsidRDefault="007357ED" w:rsidP="00945D70">
            <w:pPr>
              <w:rPr>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945D70">
            <w:pPr>
              <w:rPr>
                <w:sz w:val="24"/>
                <w:szCs w:val="24"/>
              </w:rPr>
            </w:pPr>
            <w:r>
              <w:rPr>
                <w:noProof/>
                <w:sz w:val="24"/>
                <w:szCs w:val="24"/>
              </w:rPr>
              <w:drawing>
                <wp:inline distT="0" distB="0" distL="0" distR="0" wp14:anchorId="00A987AA" wp14:editId="02C62F8C">
                  <wp:extent cx="2959100" cy="2959100"/>
                  <wp:effectExtent l="0" t="0" r="0" b="0"/>
                  <wp:docPr id="717" name="Picture 717" descr="X:\Masked Bobwhite\Graphs\Suitability Functions\Roy Tomlinson\F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Roy Tomlinson\FH Roy.em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GH</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Grass Height measured as the average height of grass </w:t>
            </w:r>
            <w:r>
              <w:t xml:space="preserve"> </w:t>
            </w:r>
            <w:r w:rsidRPr="00CC476A">
              <w:rPr>
                <w:sz w:val="24"/>
                <w:szCs w:val="24"/>
              </w:rPr>
              <w:t>on a typical  home range (10.9 ha)</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Default="007357ED" w:rsidP="00945D70">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945D70">
            <w:pPr>
              <w:rPr>
                <w:sz w:val="24"/>
                <w:szCs w:val="24"/>
              </w:rPr>
            </w:pPr>
            <w:r>
              <w:rPr>
                <w:noProof/>
                <w:sz w:val="24"/>
                <w:szCs w:val="24"/>
              </w:rPr>
              <w:drawing>
                <wp:inline distT="0" distB="0" distL="0" distR="0" wp14:anchorId="404E2799" wp14:editId="1151F63F">
                  <wp:extent cx="2959100" cy="2959100"/>
                  <wp:effectExtent l="0" t="0" r="0" b="0"/>
                  <wp:docPr id="718" name="Picture 718" descr="X:\Masked Bobwhite\Graphs\Suitability Functions\Roy Tomlinson\G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GH Roy.em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TCS</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Tree and shrub cover measured as the percent canopy cover of trees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  Optimal tree and shrub cover differs between summer and winter. Brush piles can be incorporated to improve suitability.</w:t>
            </w:r>
          </w:p>
        </w:tc>
        <w:tc>
          <w:tcPr>
            <w:tcW w:w="2776" w:type="dxa"/>
          </w:tcPr>
          <w:p w:rsidR="007357ED" w:rsidRDefault="007357ED" w:rsidP="00945D70">
            <w:pPr>
              <w:rPr>
                <w:rFonts w:eastAsiaTheme="minorEastAsia"/>
              </w:rPr>
            </w:pPr>
          </w:p>
          <w:p w:rsidR="007357ED" w:rsidRDefault="007357ED" w:rsidP="00945D70">
            <w:pPr>
              <w:rPr>
                <w:rFonts w:eastAsiaTheme="minorEastAsia"/>
              </w:rPr>
            </w:pPr>
          </w:p>
          <w:p w:rsidR="007357ED" w:rsidRPr="00ED75CB" w:rsidRDefault="007357ED" w:rsidP="00945D70">
            <w:pPr>
              <w:rPr>
                <w:rFonts w:eastAsiaTheme="minorEastAsia"/>
                <w:sz w:val="24"/>
                <w:szCs w:val="24"/>
              </w:rPr>
            </w:pPr>
            <w:r w:rsidRPr="00ED75CB">
              <w:rPr>
                <w:rFonts w:eastAsiaTheme="minorEastAsia"/>
                <w:sz w:val="24"/>
                <w:szCs w:val="24"/>
                <w:u w:val="single"/>
              </w:rPr>
              <w:t>Summer</w:t>
            </w:r>
            <w:r w:rsidRPr="00ED75CB">
              <w:rPr>
                <w:rFonts w:eastAsiaTheme="minorEastAsia"/>
                <w:sz w:val="24"/>
                <w:szCs w:val="24"/>
              </w:rPr>
              <w:t>:</w:t>
            </w:r>
          </w:p>
          <w:p w:rsidR="007357ED" w:rsidRDefault="007357ED" w:rsidP="00945D70">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7</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57.67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8,58.67</m:t>
                        </m:r>
                      </m:e>
                    </m:d>
                    <m:r>
                      <w:rPr>
                        <w:rFonts w:ascii="Cambria Math" w:eastAsiaTheme="minorEastAsia" w:hAnsi="Cambria Math"/>
                        <w:sz w:val="24"/>
                        <w:szCs w:val="24"/>
                      </w:rPr>
                      <m:t>10.4</m:t>
                    </m:r>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3C7FA403" wp14:editId="07C3CAE7">
                  <wp:extent cx="2959100" cy="2959100"/>
                  <wp:effectExtent l="0" t="0" r="0" b="0"/>
                  <wp:docPr id="719" name="Picture 719" descr="X:\Masked Bobwhite\Graphs\Suitability Functions\Roy Tomlinson\Tree-shrub cover Summer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Roy Tomlinson\Tree-shrub cover Summer -Roy.em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TCW</w:t>
            </w: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u w:val="single"/>
              </w:rPr>
            </w:pPr>
          </w:p>
          <w:p w:rsidR="007357ED" w:rsidRDefault="007357ED" w:rsidP="00945D70">
            <w:pPr>
              <w:rPr>
                <w:rFonts w:eastAsiaTheme="minorEastAsia"/>
                <w:u w:val="single"/>
              </w:rPr>
            </w:pPr>
          </w:p>
          <w:p w:rsidR="007357ED" w:rsidRPr="00B04E71" w:rsidRDefault="007357ED" w:rsidP="00945D70">
            <w:pPr>
              <w:rPr>
                <w:rFonts w:eastAsiaTheme="minorEastAsia"/>
                <w:sz w:val="24"/>
                <w:szCs w:val="24"/>
              </w:rPr>
            </w:pPr>
            <w:r w:rsidRPr="00B04E71">
              <w:rPr>
                <w:rFonts w:eastAsiaTheme="minorEastAsia"/>
                <w:sz w:val="24"/>
                <w:szCs w:val="24"/>
                <w:u w:val="single"/>
              </w:rPr>
              <w:t>Winter</w:t>
            </w:r>
            <w:r w:rsidRPr="00B04E71">
              <w:rPr>
                <w:rFonts w:eastAsiaTheme="minorEastAsia"/>
                <w:sz w:val="24"/>
                <w:szCs w:val="24"/>
              </w:rPr>
              <w:t>:</w:t>
            </w:r>
          </w:p>
          <w:p w:rsidR="007357ED" w:rsidRPr="006B522F" w:rsidRDefault="007357ED" w:rsidP="00945D70">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15D12246" wp14:editId="131C9001">
                  <wp:extent cx="2959100" cy="2959100"/>
                  <wp:effectExtent l="0" t="0" r="0" b="0"/>
                  <wp:docPr id="720" name="Picture 720" descr="X:\Masked Bobwhite\Graphs\Suitability Functions\Roy Tomlinson\T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TCW Roy.em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GC</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Grass Canopy Cover measured from above the grass canopy as the amount of ground covered by grass foliage </w:t>
            </w:r>
            <w:r>
              <w:t xml:space="preserve"> </w:t>
            </w:r>
            <w:r w:rsidRPr="00CC476A">
              <w:rPr>
                <w:sz w:val="24"/>
                <w:szCs w:val="24"/>
              </w:rPr>
              <w:t>on a typical  home range (10.9 ha)</w:t>
            </w:r>
          </w:p>
        </w:tc>
        <w:tc>
          <w:tcPr>
            <w:tcW w:w="2776" w:type="dxa"/>
          </w:tcPr>
          <w:p w:rsidR="007357ED" w:rsidRDefault="007357ED" w:rsidP="00945D70">
            <w:pPr>
              <w:rPr>
                <w:rFonts w:eastAsiaTheme="minorEastAsia"/>
              </w:rPr>
            </w:pPr>
          </w:p>
          <w:p w:rsidR="007357ED" w:rsidRDefault="007357ED" w:rsidP="00945D70">
            <w:pPr>
              <w:rPr>
                <w:rFonts w:eastAsiaTheme="minorEastAsia"/>
              </w:rPr>
            </w:pPr>
          </w:p>
          <w:p w:rsidR="007357ED" w:rsidRPr="007201CA"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945D70">
            <w:pPr>
              <w:rPr>
                <w:noProof/>
                <w:sz w:val="24"/>
                <w:szCs w:val="24"/>
              </w:rPr>
            </w:pPr>
            <w:r>
              <w:rPr>
                <w:noProof/>
                <w:sz w:val="24"/>
                <w:szCs w:val="24"/>
              </w:rPr>
              <w:drawing>
                <wp:inline distT="0" distB="0" distL="0" distR="0" wp14:anchorId="1490B1F4" wp14:editId="0E07A221">
                  <wp:extent cx="2950210" cy="2959100"/>
                  <wp:effectExtent l="0" t="0" r="2540" b="0"/>
                  <wp:docPr id="721" name="Picture 721" descr="C:\Documents and Settings\cnadeau\My Documents\Work\Masked Bobwhite\Graphs\Suitability Functions\Roy Tomlinson\GC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Roy Tomlinson\GC Roy.em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021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FCS</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Forb Cover measured as the average total canopy cover of forbs on a on a typical </w:t>
            </w:r>
            <w:r w:rsidRPr="00CC476A">
              <w:rPr>
                <w:sz w:val="24"/>
                <w:szCs w:val="24"/>
              </w:rPr>
              <w:t>home range (10.9 ha)</w:t>
            </w:r>
            <w:r>
              <w:rPr>
                <w:sz w:val="24"/>
                <w:szCs w:val="24"/>
              </w:rPr>
              <w:t>.  Suitability of forb cover differs in winter and summer.</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Default="007357ED" w:rsidP="00945D70">
            <w:pPr>
              <w:rPr>
                <w:rFonts w:eastAsiaTheme="minorEastAsia"/>
                <w:sz w:val="24"/>
                <w:szCs w:val="24"/>
              </w:rPr>
            </w:pPr>
            <w:r w:rsidRPr="00E711B9">
              <w:rPr>
                <w:rFonts w:eastAsiaTheme="minorEastAsia"/>
                <w:sz w:val="24"/>
                <w:szCs w:val="24"/>
                <w:u w:val="single"/>
              </w:rPr>
              <w:t>Summer</w:t>
            </w:r>
            <w:r>
              <w:rPr>
                <w:rFonts w:eastAsiaTheme="minorEastAsia"/>
                <w:sz w:val="24"/>
                <w:szCs w:val="24"/>
              </w:rPr>
              <w:t>:</w:t>
            </w:r>
          </w:p>
          <w:p w:rsidR="007357ED" w:rsidRDefault="007357ED" w:rsidP="00945D70">
            <w:pPr>
              <w:rPr>
                <w:rFonts w:eastAsiaTheme="minorEastAsia"/>
                <w:sz w:val="24"/>
                <w:szCs w:val="24"/>
              </w:rPr>
            </w:pPr>
          </w:p>
          <w:p w:rsidR="007357ED"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20</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9,21</m:t>
                        </m:r>
                      </m:e>
                    </m:d>
                    <m:r>
                      <w:rPr>
                        <w:rFonts w:ascii="Cambria Math" w:eastAsiaTheme="minorEastAsia" w:hAnsi="Cambria Math"/>
                        <w:sz w:val="24"/>
                        <w:szCs w:val="24"/>
                      </w:rPr>
                      <m:t>4.778</m:t>
                    </m:r>
                  </m:den>
                </m:f>
              </m:oMath>
            </m:oMathPara>
          </w:p>
          <w:p w:rsidR="007357ED" w:rsidRDefault="007357ED" w:rsidP="00945D70">
            <w:pPr>
              <w:rPr>
                <w:rFonts w:eastAsiaTheme="minorEastAsia"/>
                <w:sz w:val="24"/>
                <w:szCs w:val="24"/>
              </w:rPr>
            </w:pPr>
          </w:p>
        </w:tc>
        <w:tc>
          <w:tcPr>
            <w:tcW w:w="4874" w:type="dxa"/>
          </w:tcPr>
          <w:p w:rsidR="007357ED" w:rsidRDefault="007357ED" w:rsidP="00945D70">
            <w:pPr>
              <w:rPr>
                <w:noProof/>
                <w:sz w:val="24"/>
                <w:szCs w:val="24"/>
              </w:rPr>
            </w:pPr>
            <w:r>
              <w:rPr>
                <w:noProof/>
                <w:sz w:val="24"/>
                <w:szCs w:val="24"/>
              </w:rPr>
              <w:drawing>
                <wp:inline distT="0" distB="0" distL="0" distR="0" wp14:anchorId="04CB956A" wp14:editId="112FB244">
                  <wp:extent cx="2959100" cy="2959100"/>
                  <wp:effectExtent l="0" t="0" r="0" b="0"/>
                  <wp:docPr id="722" name="Picture 722" descr="X:\Masked Bobwhite\Graphs\Suitability Functions\Roy Tomlinson\FCS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FCS Roy.em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FCW</w:t>
            </w:r>
          </w:p>
        </w:tc>
        <w:tc>
          <w:tcPr>
            <w:tcW w:w="2236" w:type="dxa"/>
          </w:tcPr>
          <w:p w:rsidR="007357ED" w:rsidRDefault="007357ED" w:rsidP="00945D70">
            <w:pPr>
              <w:rPr>
                <w:sz w:val="24"/>
                <w:szCs w:val="24"/>
              </w:rPr>
            </w:pP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Default="007357ED" w:rsidP="00945D70">
            <w:pPr>
              <w:rPr>
                <w:rFonts w:eastAsiaTheme="minorEastAsia"/>
                <w:sz w:val="24"/>
                <w:szCs w:val="24"/>
              </w:rPr>
            </w:pPr>
            <w:r>
              <w:rPr>
                <w:rFonts w:eastAsiaTheme="minorEastAsia"/>
                <w:sz w:val="24"/>
                <w:szCs w:val="24"/>
                <w:u w:val="single"/>
              </w:rPr>
              <w:t>Winter</w:t>
            </w:r>
            <w:r>
              <w:rPr>
                <w:rFonts w:eastAsiaTheme="minorEastAsia"/>
                <w:sz w:val="24"/>
                <w:szCs w:val="24"/>
              </w:rPr>
              <w:t>:</w:t>
            </w:r>
          </w:p>
          <w:p w:rsidR="007357ED" w:rsidRPr="0080778C"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14,9</m:t>
                        </m:r>
                      </m:e>
                    </m:d>
                    <m:r>
                      <w:rPr>
                        <w:rFonts w:ascii="Cambria Math" w:eastAsiaTheme="minorEastAsia" w:hAnsi="Cambria Math"/>
                        <w:sz w:val="24"/>
                        <w:szCs w:val="24"/>
                      </w:rPr>
                      <m:t>3.34</m:t>
                    </m:r>
                  </m:den>
                </m:f>
              </m:oMath>
            </m:oMathPara>
          </w:p>
          <w:p w:rsidR="007357ED" w:rsidRDefault="007357ED" w:rsidP="00945D70">
            <w:pPr>
              <w:rPr>
                <w:rFonts w:eastAsiaTheme="minorEastAsia"/>
                <w:sz w:val="24"/>
                <w:szCs w:val="24"/>
              </w:rPr>
            </w:pPr>
          </w:p>
        </w:tc>
        <w:tc>
          <w:tcPr>
            <w:tcW w:w="4874" w:type="dxa"/>
          </w:tcPr>
          <w:p w:rsidR="007357ED" w:rsidRDefault="007357ED" w:rsidP="00945D70">
            <w:pPr>
              <w:rPr>
                <w:noProof/>
                <w:sz w:val="24"/>
                <w:szCs w:val="24"/>
              </w:rPr>
            </w:pPr>
            <w:r>
              <w:rPr>
                <w:noProof/>
                <w:sz w:val="24"/>
                <w:szCs w:val="24"/>
              </w:rPr>
              <w:drawing>
                <wp:inline distT="0" distB="0" distL="0" distR="0" wp14:anchorId="332F6ADD" wp14:editId="3D238224">
                  <wp:extent cx="2959100" cy="2959100"/>
                  <wp:effectExtent l="0" t="0" r="0" b="0"/>
                  <wp:docPr id="723" name="Picture 723" descr="X:\Masked Bobwhite\Graphs\Suitability Functions\Roy Tomlinson\F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FCW Roy.em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945D70">
        <w:tc>
          <w:tcPr>
            <w:tcW w:w="1022"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BG</w:t>
            </w:r>
          </w:p>
        </w:tc>
        <w:tc>
          <w:tcPr>
            <w:tcW w:w="2236" w:type="dxa"/>
          </w:tcPr>
          <w:p w:rsidR="007357ED" w:rsidRDefault="007357ED" w:rsidP="00945D70">
            <w:pPr>
              <w:rPr>
                <w:sz w:val="24"/>
                <w:szCs w:val="24"/>
              </w:rPr>
            </w:pPr>
          </w:p>
          <w:p w:rsidR="007357ED" w:rsidRDefault="007357ED" w:rsidP="00945D70">
            <w:pPr>
              <w:rPr>
                <w:sz w:val="24"/>
                <w:szCs w:val="24"/>
              </w:rPr>
            </w:pPr>
          </w:p>
          <w:p w:rsidR="007357ED" w:rsidRDefault="007357ED" w:rsidP="00945D70">
            <w:pPr>
              <w:rPr>
                <w:sz w:val="24"/>
                <w:szCs w:val="24"/>
              </w:rPr>
            </w:pPr>
            <w:r>
              <w:rPr>
                <w:sz w:val="24"/>
                <w:szCs w:val="24"/>
              </w:rPr>
              <w:t xml:space="preserve">Bare Ground measured as the proportion of surface area not occupied by stems or other obstructions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w:t>
            </w:r>
          </w:p>
        </w:tc>
        <w:tc>
          <w:tcPr>
            <w:tcW w:w="2776" w:type="dxa"/>
          </w:tcPr>
          <w:p w:rsidR="007357ED" w:rsidRDefault="007357ED" w:rsidP="00945D70">
            <w:pPr>
              <w:rPr>
                <w:rFonts w:eastAsiaTheme="minorEastAsia"/>
                <w:sz w:val="24"/>
                <w:szCs w:val="24"/>
              </w:rPr>
            </w:pPr>
          </w:p>
          <w:p w:rsidR="007357ED" w:rsidRDefault="007357ED" w:rsidP="00945D70">
            <w:pPr>
              <w:rPr>
                <w:rFonts w:eastAsiaTheme="minorEastAsia"/>
                <w:sz w:val="24"/>
                <w:szCs w:val="24"/>
              </w:rPr>
            </w:pPr>
          </w:p>
          <w:p w:rsidR="007357ED" w:rsidRPr="000F4C1A" w:rsidRDefault="007357ED" w:rsidP="00945D70">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26</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9,27</m:t>
                        </m:r>
                      </m:e>
                    </m:d>
                    <m:r>
                      <w:rPr>
                        <w:rFonts w:ascii="Cambria Math" w:eastAsiaTheme="minorEastAsia" w:hAnsi="Cambria Math"/>
                        <w:sz w:val="24"/>
                        <w:szCs w:val="24"/>
                      </w:rPr>
                      <m:t>5.6</m:t>
                    </m:r>
                  </m:den>
                </m:f>
              </m:oMath>
            </m:oMathPara>
          </w:p>
          <w:p w:rsidR="007357ED" w:rsidRDefault="007357ED" w:rsidP="00945D70">
            <w:pPr>
              <w:rPr>
                <w:rFonts w:eastAsiaTheme="minorEastAsia"/>
                <w:sz w:val="24"/>
                <w:szCs w:val="24"/>
              </w:rPr>
            </w:pPr>
          </w:p>
        </w:tc>
        <w:tc>
          <w:tcPr>
            <w:tcW w:w="4874" w:type="dxa"/>
          </w:tcPr>
          <w:p w:rsidR="007357ED" w:rsidRDefault="007357ED" w:rsidP="00945D70">
            <w:pPr>
              <w:rPr>
                <w:noProof/>
                <w:sz w:val="24"/>
                <w:szCs w:val="24"/>
              </w:rPr>
            </w:pPr>
            <w:r>
              <w:rPr>
                <w:noProof/>
                <w:sz w:val="24"/>
                <w:szCs w:val="24"/>
              </w:rPr>
              <w:drawing>
                <wp:inline distT="0" distB="0" distL="0" distR="0" wp14:anchorId="4E0DA056" wp14:editId="7BCCF488">
                  <wp:extent cx="2959100" cy="2959100"/>
                  <wp:effectExtent l="0" t="0" r="0" b="0"/>
                  <wp:docPr id="724" name="Picture 724" descr="X:\Masked Bobwhite\Graphs\Suitability Functions\Roy Tomlinson\BG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Roy Tomlinson\BG Roy.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bl>
    <w:p w:rsidR="007357ED" w:rsidRDefault="007357ED" w:rsidP="007357ED">
      <w:pPr>
        <w:rPr>
          <w:sz w:val="24"/>
          <w:szCs w:val="24"/>
        </w:rPr>
        <w:sectPr w:rsidR="007357ED" w:rsidSect="004F0A9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habitat).</w:t>
      </w:r>
    </w:p>
    <w:p w:rsidR="007357ED" w:rsidRDefault="007357ED" w:rsidP="007357ED">
      <w:pPr>
        <w:rPr>
          <w:rFonts w:eastAsiaTheme="minorEastAsia"/>
          <w:sz w:val="24"/>
          <w:szCs w:val="24"/>
        </w:rPr>
      </w:pPr>
    </w:p>
    <w:p w:rsidR="007357ED" w:rsidRPr="006F7566" w:rsidRDefault="007357ED" w:rsidP="007357ED">
      <w:pPr>
        <w:rPr>
          <w:rFonts w:eastAsiaTheme="minorEastAsia"/>
          <w:sz w:val="24"/>
          <w:szCs w:val="24"/>
        </w:rPr>
      </w:pPr>
      <m:oMathPara>
        <m:oMath>
          <m:r>
            <w:rPr>
              <w:rFonts w:ascii="Cambria Math" w:eastAsiaTheme="minorEastAsia" w:hAnsi="Cambria Math"/>
              <w:sz w:val="24"/>
              <w:szCs w:val="24"/>
            </w:rPr>
            <m:t>TC=</m:t>
          </m:r>
          <m:r>
            <m:rPr>
              <m:sty m:val="p"/>
            </m:rPr>
            <w:rPr>
              <w:rFonts w:ascii="Cambria Math" w:eastAsiaTheme="minorEastAsia" w:hAnsi="Cambria Math"/>
              <w:sz w:val="24"/>
              <w:szCs w:val="24"/>
            </w:rPr>
            <m:t>min⁡</m:t>
          </m:r>
          <m:r>
            <w:rPr>
              <w:rFonts w:ascii="Cambria Math" w:eastAsiaTheme="minorEastAsia" w:hAnsi="Cambria Math"/>
              <w:sz w:val="24"/>
              <w:szCs w:val="24"/>
            </w:rPr>
            <m:t>(TCS,TCW)</m:t>
          </m:r>
        </m:oMath>
      </m:oMathPara>
    </w:p>
    <w:p w:rsidR="007357ED" w:rsidRDefault="007357ED" w:rsidP="007357ED">
      <w:pPr>
        <w:rPr>
          <w:rFonts w:eastAsiaTheme="minorEastAsia"/>
          <w:sz w:val="24"/>
          <w:szCs w:val="24"/>
        </w:rPr>
      </w:pPr>
    </w:p>
    <w:p w:rsidR="007357ED" w:rsidRPr="00CD2E86" w:rsidRDefault="007357ED" w:rsidP="007357ED">
      <w:pPr>
        <w:rPr>
          <w:rFonts w:eastAsiaTheme="minorEastAsia"/>
          <w:sz w:val="24"/>
          <w:szCs w:val="24"/>
        </w:rPr>
      </w:pPr>
      <m:oMathPara>
        <m:oMath>
          <m:r>
            <w:rPr>
              <w:rFonts w:ascii="Cambria Math" w:eastAsiaTheme="minorEastAsia" w:hAnsi="Cambria Math"/>
              <w:sz w:val="24"/>
              <w:szCs w:val="24"/>
            </w:rPr>
            <m:t>FC=</m:t>
          </m:r>
          <m:r>
            <m:rPr>
              <m:sty m:val="p"/>
            </m:rPr>
            <w:rPr>
              <w:rFonts w:ascii="Cambria Math" w:eastAsiaTheme="minorEastAsia" w:hAnsi="Cambria Math"/>
              <w:sz w:val="24"/>
              <w:szCs w:val="24"/>
            </w:rPr>
            <m:t>min⁡</m:t>
          </m:r>
          <m:r>
            <w:rPr>
              <w:rFonts w:ascii="Cambria Math" w:eastAsiaTheme="minorEastAsia" w:hAnsi="Cambria Math"/>
              <w:sz w:val="24"/>
              <w:szCs w:val="24"/>
            </w:rPr>
            <m:t>(FCS,FCW)</m:t>
          </m:r>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GD*GC</m:t>
                      </m:r>
                    </m:e>
                  </m:d>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FD*FC</m:t>
                      </m:r>
                    </m:e>
                  </m:d>
                </m:e>
                <m:sup>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sup>
              </m:sSup>
              <m:r>
                <w:rPr>
                  <w:rFonts w:ascii="Cambria Math" w:hAnsi="Cambria Math"/>
                  <w:sz w:val="24"/>
                  <w:szCs w:val="24"/>
                </w:rPr>
                <m:t>)</m:t>
              </m:r>
            </m:num>
            <m:den>
              <m:r>
                <w:rPr>
                  <w:rFonts w:ascii="Cambria Math" w:hAnsi="Cambria Math"/>
                  <w:sz w:val="24"/>
                  <w:szCs w:val="24"/>
                </w:rPr>
                <m:t>2</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FH+GH+FC+GC+TC</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 or Cover</m:t>
          </m:r>
        </m:oMath>
      </m:oMathPara>
    </w:p>
    <w:p w:rsidR="007357ED" w:rsidRDefault="007357ED" w:rsidP="007357ED">
      <w:pPr>
        <w:rPr>
          <w:rFonts w:eastAsiaTheme="minorEastAsia"/>
          <w:sz w:val="24"/>
          <w:szCs w:val="24"/>
        </w:rPr>
        <w:sectPr w:rsidR="007357ED" w:rsidSect="00E272B0">
          <w:pgSz w:w="12240" w:h="15840"/>
          <w:pgMar w:top="1440" w:right="1440" w:bottom="1440" w:left="1440" w:header="720" w:footer="720" w:gutter="0"/>
          <w:cols w:space="720"/>
          <w:docGrid w:linePitch="360"/>
        </w:sectPr>
      </w:pPr>
    </w:p>
    <w:p w:rsidR="007357ED" w:rsidRDefault="007357ED" w:rsidP="007357ED">
      <w:pPr>
        <w:rPr>
          <w:rFonts w:eastAsiaTheme="minorEastAsia"/>
          <w:sz w:val="24"/>
          <w:szCs w:val="24"/>
        </w:rPr>
      </w:pPr>
      <w:r w:rsidRPr="009E783F">
        <w:rPr>
          <w:rFonts w:eastAsiaTheme="minorEastAsia"/>
          <w:sz w:val="24"/>
          <w:szCs w:val="24"/>
          <w:u w:val="single"/>
        </w:rPr>
        <w:lastRenderedPageBreak/>
        <w:t>Appendix A</w:t>
      </w:r>
      <w:r>
        <w:rPr>
          <w:rFonts w:eastAsiaTheme="minorEastAsia"/>
          <w:sz w:val="24"/>
          <w:szCs w:val="24"/>
          <w:u w:val="single"/>
        </w:rPr>
        <w:t>:  List of Beneficial Plant Species</w:t>
      </w:r>
    </w:p>
    <w:p w:rsidR="007357ED" w:rsidRDefault="007357ED" w:rsidP="007357ED">
      <w:pPr>
        <w:rPr>
          <w:rFonts w:eastAsiaTheme="minorEastAsia"/>
          <w:sz w:val="24"/>
          <w:szCs w:val="24"/>
        </w:rPr>
      </w:pPr>
      <w:r>
        <w:rPr>
          <w:rFonts w:eastAsiaTheme="minorEastAsia"/>
          <w:sz w:val="24"/>
          <w:szCs w:val="24"/>
        </w:rPr>
        <w:t>Grasses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Trichachne</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Arizona </w:t>
      </w:r>
      <w:proofErr w:type="spellStart"/>
      <w:r>
        <w:rPr>
          <w:rFonts w:eastAsiaTheme="minorEastAsia"/>
          <w:sz w:val="24"/>
          <w:szCs w:val="24"/>
        </w:rPr>
        <w:t>Cottontop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Bouteloua</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w:t>
      </w:r>
      <w:proofErr w:type="spellStart"/>
      <w:r>
        <w:rPr>
          <w:rFonts w:eastAsiaTheme="minorEastAsia"/>
          <w:sz w:val="24"/>
          <w:szCs w:val="24"/>
        </w:rPr>
        <w:t>Gramma</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curtipendula</w:t>
      </w:r>
      <w:proofErr w:type="spellEnd"/>
      <w:r>
        <w:rPr>
          <w:rFonts w:eastAsiaTheme="minorEastAsia"/>
          <w:sz w:val="24"/>
          <w:szCs w:val="24"/>
        </w:rPr>
        <w:t xml:space="preserve"> – side oats</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filiformis</w:t>
      </w:r>
      <w:proofErr w:type="spellEnd"/>
      <w:r w:rsidRPr="00593390">
        <w:rPr>
          <w:rFonts w:eastAsiaTheme="minorEastAsia"/>
          <w:i/>
          <w:sz w:val="24"/>
          <w:szCs w:val="24"/>
        </w:rPr>
        <w:t xml:space="preserve"> </w:t>
      </w:r>
      <w:r>
        <w:rPr>
          <w:rFonts w:eastAsiaTheme="minorEastAsia"/>
          <w:sz w:val="24"/>
          <w:szCs w:val="24"/>
        </w:rPr>
        <w:t>– slender</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rothrockii</w:t>
      </w:r>
      <w:proofErr w:type="spellEnd"/>
      <w:r>
        <w:rPr>
          <w:rFonts w:eastAsiaTheme="minorEastAsia"/>
          <w:sz w:val="24"/>
          <w:szCs w:val="24"/>
        </w:rPr>
        <w:t xml:space="preserve"> – </w:t>
      </w:r>
      <w:proofErr w:type="spellStart"/>
      <w:r>
        <w:rPr>
          <w:rFonts w:eastAsiaTheme="minorEastAsia"/>
          <w:sz w:val="24"/>
          <w:szCs w:val="24"/>
        </w:rPr>
        <w:t>rothrocks</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barbata</w:t>
      </w:r>
      <w:proofErr w:type="spellEnd"/>
      <w:r>
        <w:rPr>
          <w:rFonts w:eastAsiaTheme="minorEastAsia"/>
          <w:sz w:val="24"/>
          <w:szCs w:val="24"/>
        </w:rPr>
        <w:t xml:space="preserve"> – six weeks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Cathesticum</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Chloris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Tridews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Eragrostis</w:t>
      </w:r>
      <w:proofErr w:type="spellEnd"/>
      <w:r>
        <w:rPr>
          <w:rFonts w:eastAsiaTheme="minorEastAsia"/>
          <w:sz w:val="24"/>
          <w:szCs w:val="24"/>
        </w:rPr>
        <w:t xml:space="preserve"> </w:t>
      </w:r>
      <w:proofErr w:type="spellStart"/>
      <w:r>
        <w:rPr>
          <w:rFonts w:eastAsiaTheme="minorEastAsia"/>
          <w:sz w:val="24"/>
          <w:szCs w:val="24"/>
        </w:rPr>
        <w:t>spp</w:t>
      </w:r>
      <w:proofErr w:type="spellEnd"/>
      <w:r>
        <w:rPr>
          <w:rFonts w:eastAsiaTheme="minorEastAsia"/>
          <w:sz w:val="24"/>
          <w:szCs w:val="24"/>
        </w:rPr>
        <w:t xml:space="preserve"> – </w:t>
      </w:r>
      <w:proofErr w:type="spellStart"/>
      <w:r>
        <w:rPr>
          <w:rFonts w:eastAsiaTheme="minorEastAsia"/>
          <w:sz w:val="24"/>
          <w:szCs w:val="24"/>
        </w:rPr>
        <w:t>lovegrass</w:t>
      </w:r>
      <w:proofErr w:type="spellEnd"/>
      <w:r>
        <w:rPr>
          <w:rFonts w:eastAsiaTheme="minorEastAsia"/>
          <w:sz w:val="24"/>
          <w:szCs w:val="24"/>
        </w:rPr>
        <w:t xml:space="preserve"> (No Lehman’s)</w:t>
      </w:r>
    </w:p>
    <w:p w:rsidR="007357ED" w:rsidRPr="00593390" w:rsidRDefault="007357ED" w:rsidP="007357ED">
      <w:pPr>
        <w:pStyle w:val="ListParagraph"/>
        <w:numPr>
          <w:ilvl w:val="0"/>
          <w:numId w:val="11"/>
        </w:numPr>
        <w:rPr>
          <w:rFonts w:eastAsiaTheme="minorEastAsia"/>
          <w:i/>
          <w:sz w:val="24"/>
          <w:szCs w:val="24"/>
        </w:rPr>
      </w:pPr>
      <w:proofErr w:type="spellStart"/>
      <w:r w:rsidRPr="00593390">
        <w:rPr>
          <w:rFonts w:eastAsiaTheme="minorEastAsia"/>
          <w:i/>
          <w:sz w:val="24"/>
          <w:szCs w:val="24"/>
        </w:rPr>
        <w:t>Andropogon</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Setaria</w:t>
      </w:r>
      <w:proofErr w:type="spellEnd"/>
      <w:r w:rsidRPr="00593390">
        <w:rPr>
          <w:rFonts w:eastAsiaTheme="minorEastAsia"/>
          <w:i/>
          <w:sz w:val="24"/>
          <w:szCs w:val="24"/>
        </w:rPr>
        <w:t xml:space="preserve"> </w:t>
      </w:r>
      <w:proofErr w:type="spellStart"/>
      <w:r w:rsidRPr="00593390">
        <w:rPr>
          <w:rFonts w:eastAsiaTheme="minorEastAsia"/>
          <w:i/>
          <w:sz w:val="24"/>
          <w:szCs w:val="24"/>
        </w:rPr>
        <w:t>macrostachya</w:t>
      </w:r>
      <w:proofErr w:type="spellEnd"/>
      <w:r>
        <w:rPr>
          <w:rFonts w:eastAsiaTheme="minorEastAsia"/>
          <w:sz w:val="24"/>
          <w:szCs w:val="24"/>
        </w:rPr>
        <w:t xml:space="preserve"> – Bristle grass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 xml:space="preserve">Sorghum </w:t>
      </w:r>
      <w:proofErr w:type="spellStart"/>
      <w:r w:rsidRPr="00593390">
        <w:rPr>
          <w:rFonts w:eastAsiaTheme="minorEastAsia"/>
          <w:i/>
          <w:sz w:val="24"/>
          <w:szCs w:val="24"/>
        </w:rPr>
        <w:t>halepense</w:t>
      </w:r>
      <w:proofErr w:type="spellEnd"/>
      <w:r>
        <w:rPr>
          <w:rFonts w:eastAsiaTheme="minorEastAsia"/>
          <w:sz w:val="24"/>
          <w:szCs w:val="24"/>
        </w:rPr>
        <w:t xml:space="preserve"> – Johnson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Panicum</w:t>
      </w:r>
      <w:proofErr w:type="spellEnd"/>
      <w:r>
        <w:rPr>
          <w:rFonts w:eastAsiaTheme="minorEastAsia"/>
          <w:i/>
          <w:sz w:val="24"/>
          <w:szCs w:val="24"/>
        </w:rPr>
        <w:t xml:space="preserve"> </w:t>
      </w:r>
      <w:r>
        <w:rPr>
          <w:rFonts w:eastAsiaTheme="minorEastAsia"/>
          <w:sz w:val="24"/>
          <w:szCs w:val="24"/>
        </w:rPr>
        <w:t>– Panic grass</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obtusum</w:t>
      </w:r>
      <w:proofErr w:type="spellEnd"/>
      <w:r>
        <w:rPr>
          <w:rFonts w:eastAsiaTheme="minorEastAsia"/>
          <w:i/>
          <w:sz w:val="24"/>
          <w:szCs w:val="24"/>
        </w:rPr>
        <w:t xml:space="preserve"> </w:t>
      </w:r>
      <w:r>
        <w:rPr>
          <w:rFonts w:eastAsiaTheme="minorEastAsia"/>
          <w:sz w:val="24"/>
          <w:szCs w:val="24"/>
        </w:rPr>
        <w:t>– Vine mesquite</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virgatum</w:t>
      </w:r>
      <w:proofErr w:type="spellEnd"/>
      <w:r>
        <w:rPr>
          <w:rFonts w:eastAsiaTheme="minorEastAsia"/>
          <w:i/>
          <w:sz w:val="24"/>
          <w:szCs w:val="24"/>
        </w:rPr>
        <w:t xml:space="preserve"> </w:t>
      </w:r>
      <w:r>
        <w:rPr>
          <w:rFonts w:eastAsiaTheme="minorEastAsia"/>
          <w:i/>
          <w:sz w:val="24"/>
          <w:szCs w:val="24"/>
        </w:rPr>
        <w:softHyphen/>
      </w:r>
      <w:r>
        <w:rPr>
          <w:rFonts w:eastAsiaTheme="minorEastAsia"/>
          <w:sz w:val="24"/>
          <w:szCs w:val="24"/>
        </w:rPr>
        <w:t>– Switch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Sporobolus</w:t>
      </w:r>
      <w:proofErr w:type="spellEnd"/>
      <w:r>
        <w:rPr>
          <w:rFonts w:eastAsiaTheme="minorEastAsia"/>
          <w:i/>
          <w:sz w:val="24"/>
          <w:szCs w:val="24"/>
        </w:rPr>
        <w:t xml:space="preserve"> – </w:t>
      </w:r>
      <w:proofErr w:type="spellStart"/>
      <w:r>
        <w:rPr>
          <w:rFonts w:eastAsiaTheme="minorEastAsia"/>
          <w:sz w:val="24"/>
          <w:szCs w:val="24"/>
        </w:rPr>
        <w:t>Dropseed</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airoides</w:t>
      </w:r>
      <w:proofErr w:type="spellEnd"/>
      <w:r>
        <w:rPr>
          <w:rFonts w:eastAsiaTheme="minorEastAsia"/>
          <w:i/>
          <w:sz w:val="24"/>
          <w:szCs w:val="24"/>
        </w:rPr>
        <w:t xml:space="preserve"> –</w:t>
      </w:r>
      <w:r>
        <w:rPr>
          <w:rFonts w:eastAsiaTheme="minorEastAsia"/>
          <w:sz w:val="24"/>
          <w:szCs w:val="24"/>
        </w:rPr>
        <w:t xml:space="preserve"> Alkali </w:t>
      </w:r>
      <w:proofErr w:type="spellStart"/>
      <w:r>
        <w:rPr>
          <w:rFonts w:eastAsiaTheme="minorEastAsia"/>
          <w:sz w:val="24"/>
          <w:szCs w:val="24"/>
        </w:rPr>
        <w:t>sacaton</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cryptandrus</w:t>
      </w:r>
      <w:proofErr w:type="spellEnd"/>
      <w:r>
        <w:rPr>
          <w:rFonts w:eastAsiaTheme="minorEastAsia"/>
          <w:i/>
          <w:sz w:val="24"/>
          <w:szCs w:val="24"/>
        </w:rPr>
        <w:t xml:space="preserve"> –</w:t>
      </w:r>
      <w:r>
        <w:rPr>
          <w:rFonts w:eastAsiaTheme="minorEastAsia"/>
          <w:sz w:val="24"/>
          <w:szCs w:val="24"/>
        </w:rPr>
        <w:t xml:space="preserve"> Sand </w:t>
      </w:r>
      <w:proofErr w:type="spellStart"/>
      <w:r>
        <w:rPr>
          <w:rFonts w:eastAsiaTheme="minorEastAsia"/>
          <w:sz w:val="24"/>
          <w:szCs w:val="24"/>
        </w:rPr>
        <w:t>dropseed</w:t>
      </w:r>
      <w:proofErr w:type="spellEnd"/>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Echinochloa</w:t>
      </w:r>
      <w:proofErr w:type="spellEnd"/>
      <w:r>
        <w:rPr>
          <w:rFonts w:eastAsiaTheme="minorEastAsia"/>
          <w:i/>
          <w:sz w:val="24"/>
          <w:szCs w:val="24"/>
        </w:rPr>
        <w:t xml:space="preserve"> crus-</w:t>
      </w:r>
      <w:proofErr w:type="spellStart"/>
      <w:r>
        <w:rPr>
          <w:rFonts w:eastAsiaTheme="minorEastAsia"/>
          <w:i/>
          <w:sz w:val="24"/>
          <w:szCs w:val="24"/>
        </w:rPr>
        <w:t>galli</w:t>
      </w:r>
      <w:proofErr w:type="spellEnd"/>
      <w:r>
        <w:rPr>
          <w:rFonts w:eastAsiaTheme="minorEastAsia"/>
          <w:i/>
          <w:sz w:val="24"/>
          <w:szCs w:val="24"/>
        </w:rPr>
        <w:t xml:space="preserve"> – </w:t>
      </w:r>
      <w:r>
        <w:rPr>
          <w:rFonts w:eastAsiaTheme="minorEastAsia"/>
          <w:sz w:val="24"/>
          <w:szCs w:val="24"/>
        </w:rPr>
        <w:t>Barnyard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Aristida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Three awns</w:t>
      </w:r>
    </w:p>
    <w:p w:rsidR="007357ED" w:rsidRDefault="007357ED" w:rsidP="007357ED">
      <w:pPr>
        <w:rPr>
          <w:rFonts w:eastAsiaTheme="minorEastAsia"/>
          <w:sz w:val="24"/>
          <w:szCs w:val="24"/>
        </w:rPr>
      </w:pPr>
      <w:r>
        <w:rPr>
          <w:rFonts w:eastAsiaTheme="minorEastAsia"/>
          <w:sz w:val="24"/>
          <w:szCs w:val="24"/>
        </w:rPr>
        <w:t>Forbs and Shrubs</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Jatropha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 xml:space="preserve">Sangre de </w:t>
      </w:r>
      <w:proofErr w:type="spellStart"/>
      <w:r>
        <w:rPr>
          <w:rFonts w:eastAsiaTheme="minorEastAsia"/>
          <w:sz w:val="24"/>
          <w:szCs w:val="24"/>
        </w:rPr>
        <w:t>Drago</w:t>
      </w:r>
      <w:proofErr w:type="spellEnd"/>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Kallstroemia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Arizona poppy</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Gutierrezia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Snake weed</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Chalochortus</w:t>
      </w:r>
      <w:proofErr w:type="spellEnd"/>
      <w:r>
        <w:rPr>
          <w:rFonts w:eastAsiaTheme="minorEastAsia"/>
          <w:i/>
          <w:sz w:val="24"/>
          <w:szCs w:val="24"/>
        </w:rPr>
        <w:t xml:space="preserve"> </w:t>
      </w:r>
      <w:proofErr w:type="spellStart"/>
      <w:r>
        <w:rPr>
          <w:rFonts w:eastAsiaTheme="minorEastAsia"/>
          <w:i/>
          <w:sz w:val="24"/>
          <w:szCs w:val="24"/>
        </w:rPr>
        <w:t>kennedyi</w:t>
      </w:r>
      <w:proofErr w:type="spellEnd"/>
      <w:r>
        <w:rPr>
          <w:rFonts w:eastAsiaTheme="minorEastAsia"/>
          <w:i/>
          <w:sz w:val="24"/>
          <w:szCs w:val="24"/>
        </w:rPr>
        <w:t xml:space="preserve"> –</w:t>
      </w:r>
      <w:r>
        <w:rPr>
          <w:rFonts w:eastAsiaTheme="minorEastAsia"/>
          <w:sz w:val="24"/>
          <w:szCs w:val="24"/>
        </w:rPr>
        <w:t xml:space="preserve"> Desert mariposa</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R</w:t>
      </w:r>
      <w:r w:rsidRPr="00380244">
        <w:rPr>
          <w:rFonts w:eastAsiaTheme="minorEastAsia"/>
          <w:i/>
          <w:sz w:val="24"/>
          <w:szCs w:val="24"/>
        </w:rPr>
        <w:t>umex</w:t>
      </w:r>
      <w:proofErr w:type="spellEnd"/>
      <w:r w:rsidRPr="00380244">
        <w:rPr>
          <w:rFonts w:eastAsiaTheme="minorEastAsia"/>
          <w:i/>
          <w:sz w:val="24"/>
          <w:szCs w:val="24"/>
        </w:rPr>
        <w:t xml:space="preserve"> </w:t>
      </w:r>
      <w:proofErr w:type="spellStart"/>
      <w:r w:rsidRPr="00380244">
        <w:rPr>
          <w:rFonts w:eastAsiaTheme="minorEastAsia"/>
          <w:i/>
          <w:sz w:val="24"/>
          <w:szCs w:val="24"/>
        </w:rPr>
        <w:t>hymenosepalus</w:t>
      </w:r>
      <w:proofErr w:type="spellEnd"/>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Anionia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Four-o-clock</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Abronia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Sand verbena</w:t>
      </w:r>
    </w:p>
    <w:p w:rsidR="007357ED" w:rsidRPr="00380244" w:rsidRDefault="007357ED" w:rsidP="007357ED">
      <w:pPr>
        <w:pStyle w:val="ListParagraph"/>
        <w:numPr>
          <w:ilvl w:val="0"/>
          <w:numId w:val="12"/>
        </w:numPr>
        <w:rPr>
          <w:rFonts w:eastAsiaTheme="minorEastAsia"/>
          <w:i/>
          <w:sz w:val="24"/>
          <w:szCs w:val="24"/>
        </w:rPr>
      </w:pPr>
      <w:proofErr w:type="spellStart"/>
      <w:r w:rsidRPr="00380244">
        <w:rPr>
          <w:rFonts w:eastAsiaTheme="minorEastAsia"/>
          <w:i/>
          <w:sz w:val="24"/>
          <w:szCs w:val="24"/>
        </w:rPr>
        <w:t>Eschscholzia</w:t>
      </w:r>
      <w:proofErr w:type="spellEnd"/>
      <w:r w:rsidRPr="00380244">
        <w:rPr>
          <w:rFonts w:eastAsiaTheme="minorEastAsia"/>
          <w:i/>
          <w:sz w:val="24"/>
          <w:szCs w:val="24"/>
        </w:rPr>
        <w:t xml:space="preserve"> </w:t>
      </w:r>
      <w:proofErr w:type="spellStart"/>
      <w:r w:rsidRPr="00380244">
        <w:rPr>
          <w:rFonts w:eastAsiaTheme="minorEastAsia"/>
          <w:i/>
          <w:sz w:val="24"/>
          <w:szCs w:val="24"/>
        </w:rPr>
        <w:t>californica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Mexican gold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Argemone</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Prickle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Oenothera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Evening primrose</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w:t>
      </w:r>
      <w:r w:rsidRPr="00380244">
        <w:rPr>
          <w:rFonts w:eastAsiaTheme="minorEastAsia"/>
          <w:i/>
          <w:sz w:val="24"/>
          <w:szCs w:val="24"/>
        </w:rPr>
        <w:t>alliandra</w:t>
      </w:r>
      <w:proofErr w:type="spellEnd"/>
      <w:r w:rsidRPr="00380244">
        <w:rPr>
          <w:rFonts w:eastAsiaTheme="minorEastAsia"/>
          <w:i/>
          <w:sz w:val="24"/>
          <w:szCs w:val="24"/>
        </w:rPr>
        <w:t xml:space="preserve"> </w:t>
      </w:r>
      <w:proofErr w:type="spellStart"/>
      <w:r w:rsidRPr="00380244">
        <w:rPr>
          <w:rFonts w:eastAsiaTheme="minorEastAsia"/>
          <w:i/>
          <w:sz w:val="24"/>
          <w:szCs w:val="24"/>
        </w:rPr>
        <w:t>eriophylla</w:t>
      </w:r>
      <w:proofErr w:type="spellEnd"/>
      <w:r>
        <w:rPr>
          <w:rFonts w:eastAsiaTheme="minorEastAsia"/>
          <w:i/>
          <w:sz w:val="24"/>
          <w:szCs w:val="24"/>
        </w:rPr>
        <w:t xml:space="preserve"> – </w:t>
      </w:r>
      <w:r>
        <w:rPr>
          <w:rFonts w:eastAsiaTheme="minorEastAsia"/>
          <w:sz w:val="24"/>
          <w:szCs w:val="24"/>
        </w:rPr>
        <w:t>False mesquite</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lastRenderedPageBreak/>
        <w:t xml:space="preserve">Acacia </w:t>
      </w:r>
      <w:proofErr w:type="spellStart"/>
      <w:r>
        <w:rPr>
          <w:rFonts w:eastAsiaTheme="minorEastAsia"/>
          <w:i/>
          <w:sz w:val="24"/>
          <w:szCs w:val="24"/>
        </w:rPr>
        <w:t>greggii</w:t>
      </w:r>
      <w:proofErr w:type="spellEnd"/>
      <w:r>
        <w:rPr>
          <w:rFonts w:eastAsiaTheme="minorEastAsia"/>
          <w:i/>
          <w:sz w:val="24"/>
          <w:szCs w:val="24"/>
        </w:rPr>
        <w:t xml:space="preserve"> –</w:t>
      </w:r>
      <w:r>
        <w:rPr>
          <w:rFonts w:eastAsiaTheme="minorEastAsia"/>
          <w:sz w:val="24"/>
          <w:szCs w:val="24"/>
        </w:rPr>
        <w:t xml:space="preserve"> </w:t>
      </w:r>
      <w:proofErr w:type="spellStart"/>
      <w:r>
        <w:rPr>
          <w:rFonts w:eastAsiaTheme="minorEastAsia"/>
          <w:sz w:val="24"/>
          <w:szCs w:val="24"/>
        </w:rPr>
        <w:t>Catclaw</w:t>
      </w:r>
      <w:proofErr w:type="spellEnd"/>
      <w:r>
        <w:rPr>
          <w:rFonts w:eastAsiaTheme="minorEastAsia"/>
          <w:sz w:val="24"/>
          <w:szCs w:val="24"/>
        </w:rPr>
        <w:t xml:space="preserv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Acacia </w:t>
      </w:r>
      <w:proofErr w:type="spellStart"/>
      <w:r>
        <w:rPr>
          <w:rFonts w:eastAsiaTheme="minorEastAsia"/>
          <w:i/>
          <w:sz w:val="24"/>
          <w:szCs w:val="24"/>
        </w:rPr>
        <w:t>angustissima</w:t>
      </w:r>
      <w:proofErr w:type="spellEnd"/>
      <w:r>
        <w:rPr>
          <w:rFonts w:eastAsiaTheme="minorEastAsia"/>
          <w:i/>
          <w:sz w:val="24"/>
          <w:szCs w:val="24"/>
        </w:rPr>
        <w:t xml:space="preserve"> –</w:t>
      </w:r>
      <w:r>
        <w:rPr>
          <w:rFonts w:eastAsiaTheme="minorEastAsia"/>
          <w:sz w:val="24"/>
          <w:szCs w:val="24"/>
        </w:rPr>
        <w:t xml:space="preserve"> Prairie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Cassia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w:t>
      </w:r>
      <w:proofErr w:type="spellStart"/>
      <w:r>
        <w:rPr>
          <w:rFonts w:eastAsiaTheme="minorEastAsia"/>
          <w:sz w:val="24"/>
          <w:szCs w:val="24"/>
        </w:rPr>
        <w:t>Senna</w:t>
      </w:r>
      <w:proofErr w:type="spellEnd"/>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Astragalus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Locoweed</w:t>
      </w:r>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Sphaeralcea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Desert mallow</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Ferrocactus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Barrel cactus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Opuntia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Prickly pear</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Cholla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several species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Fouguieria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Ocotillo</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Phlox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Phacelia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Scorpion weed</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Nama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Datura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Curcurbita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Gourd</w:t>
      </w:r>
    </w:p>
    <w:p w:rsidR="007357ED" w:rsidRPr="00A378F7" w:rsidRDefault="007357ED" w:rsidP="007357ED">
      <w:pPr>
        <w:rPr>
          <w:rFonts w:eastAsiaTheme="minorEastAsia"/>
          <w:sz w:val="24"/>
          <w:szCs w:val="24"/>
        </w:rPr>
      </w:pPr>
      <w:proofErr w:type="spellStart"/>
      <w:r>
        <w:rPr>
          <w:rFonts w:eastAsiaTheme="minorEastAsia"/>
          <w:sz w:val="24"/>
          <w:szCs w:val="24"/>
        </w:rPr>
        <w:t>Overstory</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Prosopis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Mesquite</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Olneya</w:t>
      </w:r>
      <w:proofErr w:type="spellEnd"/>
      <w:r>
        <w:rPr>
          <w:rFonts w:eastAsiaTheme="minorEastAsia"/>
          <w:i/>
          <w:sz w:val="24"/>
          <w:szCs w:val="24"/>
        </w:rPr>
        <w:t xml:space="preserve"> </w:t>
      </w:r>
      <w:proofErr w:type="spellStart"/>
      <w:r>
        <w:rPr>
          <w:rFonts w:eastAsiaTheme="minorEastAsia"/>
          <w:i/>
          <w:sz w:val="24"/>
          <w:szCs w:val="24"/>
        </w:rPr>
        <w:t>tesota</w:t>
      </w:r>
      <w:proofErr w:type="spellEnd"/>
      <w:r>
        <w:rPr>
          <w:rFonts w:eastAsiaTheme="minorEastAsia"/>
          <w:i/>
          <w:sz w:val="24"/>
          <w:szCs w:val="24"/>
        </w:rPr>
        <w:t xml:space="preserve"> – </w:t>
      </w:r>
      <w:r>
        <w:rPr>
          <w:rFonts w:eastAsiaTheme="minorEastAsia"/>
          <w:sz w:val="24"/>
          <w:szCs w:val="24"/>
        </w:rPr>
        <w:t>Ironwood</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Cercidium</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Palo </w:t>
      </w:r>
      <w:proofErr w:type="spellStart"/>
      <w:r>
        <w:rPr>
          <w:rFonts w:eastAsiaTheme="minorEastAsia"/>
          <w:sz w:val="24"/>
          <w:szCs w:val="24"/>
        </w:rPr>
        <w:t>verde</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Carnegiea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Saguaro</w:t>
      </w:r>
    </w:p>
    <w:p w:rsidR="007357ED" w:rsidRPr="00380244" w:rsidRDefault="007357ED" w:rsidP="007357ED">
      <w:pPr>
        <w:pStyle w:val="ListParagraph"/>
        <w:rPr>
          <w:rFonts w:eastAsiaTheme="minorEastAsia"/>
          <w:i/>
          <w:sz w:val="24"/>
          <w:szCs w:val="24"/>
        </w:rPr>
      </w:pPr>
    </w:p>
    <w:p w:rsidR="007357ED" w:rsidRDefault="007357ED" w:rsidP="00091D42">
      <w:pPr>
        <w:ind w:left="720" w:hanging="720"/>
        <w:rPr>
          <w:sz w:val="28"/>
          <w:szCs w:val="28"/>
          <w:u w:val="single"/>
        </w:rPr>
        <w:sectPr w:rsidR="007357ED" w:rsidSect="00E272B0">
          <w:pgSz w:w="12240" w:h="15840"/>
          <w:pgMar w:top="1440" w:right="1440" w:bottom="1440" w:left="1440" w:header="720" w:footer="720" w:gutter="0"/>
          <w:cols w:space="720"/>
          <w:docGrid w:linePitch="360"/>
        </w:sectPr>
      </w:pPr>
    </w:p>
    <w:p w:rsidR="00401D3D" w:rsidRDefault="00401D3D" w:rsidP="00401D3D">
      <w:pPr>
        <w:rPr>
          <w:b/>
          <w:sz w:val="28"/>
          <w:szCs w:val="28"/>
        </w:rPr>
      </w:pPr>
      <w:r w:rsidRPr="00732A67">
        <w:rPr>
          <w:b/>
          <w:sz w:val="28"/>
          <w:szCs w:val="28"/>
        </w:rPr>
        <w:lastRenderedPageBreak/>
        <w:t xml:space="preserve">Habitat Suitability Index Model:  </w:t>
      </w:r>
      <w:r>
        <w:rPr>
          <w:b/>
          <w:sz w:val="28"/>
          <w:szCs w:val="28"/>
        </w:rPr>
        <w:t>Published Literature</w:t>
      </w:r>
    </w:p>
    <w:p w:rsidR="00401D3D" w:rsidRPr="00AB21B0" w:rsidRDefault="00401D3D" w:rsidP="00401D3D">
      <w:pPr>
        <w:spacing w:line="480" w:lineRule="auto"/>
        <w:rPr>
          <w:sz w:val="24"/>
          <w:szCs w:val="24"/>
        </w:rPr>
      </w:pPr>
      <w:r>
        <w:rPr>
          <w:sz w:val="24"/>
          <w:szCs w:val="24"/>
        </w:rPr>
        <w:t>The following is a habitat suitability model developed solely from published literature pertaining to the masked bobwhite (</w:t>
      </w:r>
      <w:proofErr w:type="spellStart"/>
      <w:r>
        <w:rPr>
          <w:i/>
          <w:sz w:val="24"/>
          <w:szCs w:val="24"/>
        </w:rPr>
        <w:t>Colinus</w:t>
      </w:r>
      <w:proofErr w:type="spellEnd"/>
      <w:r>
        <w:rPr>
          <w:i/>
          <w:sz w:val="24"/>
          <w:szCs w:val="24"/>
        </w:rPr>
        <w:t xml:space="preserve"> </w:t>
      </w:r>
      <w:proofErr w:type="spellStart"/>
      <w:r>
        <w:rPr>
          <w:i/>
          <w:sz w:val="24"/>
          <w:szCs w:val="24"/>
        </w:rPr>
        <w:t>virginianus</w:t>
      </w:r>
      <w:proofErr w:type="spellEnd"/>
      <w:r>
        <w:rPr>
          <w:i/>
          <w:sz w:val="24"/>
          <w:szCs w:val="24"/>
        </w:rPr>
        <w:t xml:space="preserve"> </w:t>
      </w:r>
      <w:proofErr w:type="spellStart"/>
      <w:r>
        <w:rPr>
          <w:i/>
          <w:sz w:val="24"/>
          <w:szCs w:val="24"/>
        </w:rPr>
        <w:t>ridgwayi</w:t>
      </w:r>
      <w:proofErr w:type="spellEnd"/>
      <w:r>
        <w:rPr>
          <w:sz w:val="24"/>
          <w:szCs w:val="24"/>
        </w:rPr>
        <w:t>).  The model is divided into five sections: 1) model applicability (where and when does this model apply), 2) a written description of the model and its parameters, 3) graphical models showing the relevant habitat variables and their relationship to life history requisites, 4) graphical representations of the relationships between habitat suitability and each habitat variable, and 5) a mathematical representation of the model.</w:t>
      </w:r>
    </w:p>
    <w:p w:rsidR="00401D3D" w:rsidRPr="00593987" w:rsidRDefault="00401D3D" w:rsidP="00401D3D">
      <w:pPr>
        <w:spacing w:line="480" w:lineRule="auto"/>
        <w:rPr>
          <w:b/>
          <w:sz w:val="24"/>
          <w:szCs w:val="24"/>
        </w:rPr>
      </w:pPr>
      <w:r w:rsidRPr="00593987">
        <w:rPr>
          <w:b/>
          <w:sz w:val="24"/>
          <w:szCs w:val="24"/>
          <w:u w:val="single"/>
        </w:rPr>
        <w:t>Section 1.Model Applicability</w:t>
      </w:r>
      <w:r w:rsidRPr="00593987">
        <w:rPr>
          <w:b/>
          <w:sz w:val="24"/>
          <w:szCs w:val="24"/>
        </w:rPr>
        <w:t>:</w:t>
      </w:r>
    </w:p>
    <w:p w:rsidR="00401D3D" w:rsidRDefault="00401D3D" w:rsidP="00401D3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describes optimal habitat for masked bobwhites in northern Sonora, Mexico and southern Arizona, United States.  The Rancho el Carrizo area of Sonora, Mexico was the primary location for data collection in Mexico.   In Arizona, this model describes optimal habitat for masked bobwhite within Buenos Aires National Wildlife Refuge (BANWR).</w:t>
      </w:r>
    </w:p>
    <w:p w:rsidR="00401D3D" w:rsidRDefault="00401D3D" w:rsidP="00401D3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describes optimal habitat for masked bobwhite during all times of the year but much of the literature is focused on habitat conditions during the summer and fall.</w:t>
      </w:r>
    </w:p>
    <w:p w:rsidR="00401D3D" w:rsidRDefault="00401D3D" w:rsidP="00401D3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401D3D" w:rsidRDefault="00401D3D" w:rsidP="00401D3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The purpose of this model is to consider the ability of assessed habitat to meet the food, reproductive, and cover requirements of masked bobwhite as an indicator of overall habitat suitability.  </w:t>
      </w:r>
    </w:p>
    <w:p w:rsidR="00401D3D" w:rsidRDefault="00401D3D" w:rsidP="00401D3D">
      <w:pPr>
        <w:spacing w:line="480" w:lineRule="auto"/>
        <w:rPr>
          <w:u w:val="single"/>
        </w:rPr>
      </w:pPr>
      <w:r>
        <w:rPr>
          <w:u w:val="single"/>
        </w:rPr>
        <w:t>2.2 Written Documentation.</w:t>
      </w:r>
    </w:p>
    <w:p w:rsidR="00401D3D" w:rsidRDefault="00401D3D" w:rsidP="00401D3D">
      <w:pPr>
        <w:spacing w:line="480" w:lineRule="auto"/>
      </w:pPr>
      <w:r>
        <w:lastRenderedPageBreak/>
        <w:t>The following section provides a written documentation of the logic and assumptions used to interpret the habitat information for masked bobwhite in order to explain the variables and equations that are used in the HSI model.</w:t>
      </w:r>
    </w:p>
    <w:p w:rsidR="00401D3D" w:rsidRDefault="00401D3D" w:rsidP="00401D3D">
      <w:pPr>
        <w:spacing w:line="480" w:lineRule="auto"/>
        <w:rPr>
          <w:u w:val="single"/>
        </w:rPr>
      </w:pPr>
      <w:r>
        <w:rPr>
          <w:u w:val="single"/>
        </w:rPr>
        <w:t>2.2.1 General Habitat Description</w:t>
      </w:r>
    </w:p>
    <w:p w:rsidR="00401D3D" w:rsidRDefault="00401D3D" w:rsidP="00401D3D">
      <w:pPr>
        <w:spacing w:line="480" w:lineRule="auto"/>
      </w:pPr>
      <w:r>
        <w:t>The suitability for masked bobwhites of a point in space (which is associated with a set of habitat components) may vary through time because different habitat components are required at different times (</w:t>
      </w:r>
      <w:proofErr w:type="spellStart"/>
      <w:r>
        <w:t>Guthery</w:t>
      </w:r>
      <w:proofErr w:type="spellEnd"/>
      <w:r>
        <w:t xml:space="preserve"> 1997, 1999).  The goal of habitat management for masked bobwhites should be to maximize suitability of each point is space through time (</w:t>
      </w:r>
      <w:proofErr w:type="spellStart"/>
      <w:r>
        <w:t>Guthery</w:t>
      </w:r>
      <w:proofErr w:type="spellEnd"/>
      <w:r>
        <w:t xml:space="preserve"> et al.  </w:t>
      </w:r>
      <w:proofErr w:type="gramStart"/>
      <w:r>
        <w:t>2000, 2001).</w:t>
      </w:r>
      <w:proofErr w:type="gramEnd"/>
      <w:r>
        <w:t xml:space="preserve">  For a species that utilizes different habitat components at different times of the year, such as the masked bobwhite, quantifying optimal habitat can become a difficult and data-intensive process since habitat use (preference) needs to be measured at multiple times of the year.  Unfortunately, very little empirical data exists for describing the habitat relationships of masked bobwhite and much (if not all) of the data was collected on populations which were in severe decline during the sampling period.  Therefore, habitat suitability descriptions included in this document describe the best available habitat for masked bobwhites at the time of sampling and may not represent optimal habitat conditions for masked bobwhites.</w:t>
      </w:r>
    </w:p>
    <w:p w:rsidR="00401D3D" w:rsidRDefault="00401D3D" w:rsidP="00401D3D">
      <w:pPr>
        <w:spacing w:line="480" w:lineRule="auto"/>
      </w:pPr>
      <w:r>
        <w:t xml:space="preserve">The general habitat of masked bobwhites is described in the early literature, although these documents only provide very general habitat descriptions.  </w:t>
      </w:r>
      <w:proofErr w:type="gramStart"/>
      <w:r>
        <w:t>Grinnell  (</w:t>
      </w:r>
      <w:proofErr w:type="gramEnd"/>
      <w:r>
        <w:t xml:space="preserve">1884) and Brown (1885) describe the general habitat as mesas, valleys, and possibly foothills but not canyons or mountains.  This description was later echoed by Van </w:t>
      </w:r>
      <w:proofErr w:type="spellStart"/>
      <w:r>
        <w:t>Rossem</w:t>
      </w:r>
      <w:proofErr w:type="spellEnd"/>
      <w:r>
        <w:t xml:space="preserve"> (1945) and Monson and Phillips (1964) who described masked bobwhite habitat as “tall-grass mesquite plains.”    </w:t>
      </w:r>
      <w:proofErr w:type="spellStart"/>
      <w:r>
        <w:t>Ligon</w:t>
      </w:r>
      <w:proofErr w:type="spellEnd"/>
      <w:r>
        <w:t xml:space="preserve"> (1952) described masked bobwhite habitat as “deep-grass-weed” and </w:t>
      </w:r>
      <w:proofErr w:type="spellStart"/>
      <w:r>
        <w:t>Gallizioli</w:t>
      </w:r>
      <w:proofErr w:type="spellEnd"/>
      <w:r>
        <w:t xml:space="preserve"> et al. (1967) concluded that dense stands of perennial grasses are important.  In his review of the early masked bobwhite literature, Tomlinson (1972) concluded that open grasslands with </w:t>
      </w:r>
      <w:r>
        <w:lastRenderedPageBreak/>
        <w:t xml:space="preserve">adjoining brushy areas at elevations between 305m and 1220m were preferred by masked bobwhites.  Tomlinson (1972) also concluded that denser grasses, such as </w:t>
      </w:r>
      <w:proofErr w:type="spellStart"/>
      <w:r>
        <w:t>sacaton</w:t>
      </w:r>
      <w:proofErr w:type="spellEnd"/>
      <w:r>
        <w:t xml:space="preserve"> (</w:t>
      </w:r>
      <w:proofErr w:type="spellStart"/>
      <w:r>
        <w:rPr>
          <w:i/>
        </w:rPr>
        <w:t>Sporobolus</w:t>
      </w:r>
      <w:proofErr w:type="spellEnd"/>
      <w:r>
        <w:rPr>
          <w:i/>
        </w:rPr>
        <w:t xml:space="preserve"> </w:t>
      </w:r>
      <w:r w:rsidRPr="004B3F2C">
        <w:t>spp</w:t>
      </w:r>
      <w:r>
        <w:rPr>
          <w:i/>
        </w:rPr>
        <w:t>.</w:t>
      </w:r>
      <w:r>
        <w:t xml:space="preserve">), are primarily used for hiding whereas associations of mixed </w:t>
      </w:r>
      <w:proofErr w:type="spellStart"/>
      <w:r>
        <w:t>grammas</w:t>
      </w:r>
      <w:proofErr w:type="spellEnd"/>
      <w:r>
        <w:t xml:space="preserve"> (</w:t>
      </w:r>
      <w:proofErr w:type="spellStart"/>
      <w:r>
        <w:rPr>
          <w:i/>
        </w:rPr>
        <w:t>Bouteloua</w:t>
      </w:r>
      <w:proofErr w:type="spellEnd"/>
      <w:r>
        <w:rPr>
          <w:i/>
        </w:rPr>
        <w:t xml:space="preserve"> </w:t>
      </w:r>
      <w:r w:rsidRPr="004B3F2C">
        <w:t>spp</w:t>
      </w:r>
      <w:r>
        <w:rPr>
          <w:i/>
        </w:rPr>
        <w:t>.</w:t>
      </w:r>
      <w:r>
        <w:t>) and three-awns (</w:t>
      </w:r>
      <w:proofErr w:type="spellStart"/>
      <w:r>
        <w:rPr>
          <w:i/>
        </w:rPr>
        <w:t>Aristida</w:t>
      </w:r>
      <w:proofErr w:type="spellEnd"/>
      <w:r>
        <w:rPr>
          <w:i/>
        </w:rPr>
        <w:t xml:space="preserve"> </w:t>
      </w:r>
      <w:r w:rsidRPr="004B3F2C">
        <w:t>spp</w:t>
      </w:r>
      <w:r>
        <w:rPr>
          <w:i/>
        </w:rPr>
        <w:t>.</w:t>
      </w:r>
      <w:r>
        <w:t>) are preferred for loafing and feeding.</w:t>
      </w:r>
    </w:p>
    <w:p w:rsidR="00401D3D" w:rsidRDefault="00401D3D" w:rsidP="00401D3D">
      <w:pPr>
        <w:spacing w:line="480" w:lineRule="auto"/>
      </w:pPr>
      <w:r>
        <w:t>Similarly, only limited information exists on the feeding habits of masked bobwhites from the early literature.  The diet of masked bobwhite is composed of insects ranging in size from 1mm – 2.5cm, seeds, and vegetation (Brown 1885).  Table 1 is excerpted from Tomlinson (1972) and summarizes the most common stomach contents from 10 masked bobwhites collected in Northern Sonora, Mexico in October 1931 (</w:t>
      </w:r>
      <w:proofErr w:type="spellStart"/>
      <w:r>
        <w:t>Cottam</w:t>
      </w:r>
      <w:proofErr w:type="spellEnd"/>
      <w:r>
        <w:t xml:space="preserve"> and </w:t>
      </w:r>
      <w:proofErr w:type="spellStart"/>
      <w:r>
        <w:t>Knappen</w:t>
      </w:r>
      <w:proofErr w:type="spellEnd"/>
      <w:r>
        <w:t xml:space="preserve"> 1939).</w:t>
      </w:r>
    </w:p>
    <w:p w:rsidR="00401D3D" w:rsidRDefault="00401D3D" w:rsidP="00401D3D">
      <w:pPr>
        <w:spacing w:line="480" w:lineRule="auto"/>
      </w:pPr>
      <w:proofErr w:type="gramStart"/>
      <w:r>
        <w:t>Table 1.</w:t>
      </w:r>
      <w:proofErr w:type="gramEnd"/>
      <w:r>
        <w:t xml:space="preserve"> The stomach contents of 10 masked bobwhites collected in Northern Sonora, Mexico, in October 1931 (from Tomlinson 1972). </w:t>
      </w:r>
    </w:p>
    <w:tbl>
      <w:tblPr>
        <w:tblW w:w="0" w:type="auto"/>
        <w:tblInd w:w="153" w:type="dxa"/>
        <w:tblLook w:val="0000" w:firstRow="0" w:lastRow="0" w:firstColumn="0" w:lastColumn="0" w:noHBand="0" w:noVBand="0"/>
      </w:tblPr>
      <w:tblGrid>
        <w:gridCol w:w="2929"/>
        <w:gridCol w:w="2277"/>
        <w:gridCol w:w="1563"/>
      </w:tblGrid>
      <w:tr w:rsidR="00401D3D" w:rsidTr="00945D70">
        <w:trPr>
          <w:trHeight w:val="215"/>
        </w:trPr>
        <w:tc>
          <w:tcPr>
            <w:tcW w:w="0" w:type="auto"/>
            <w:tcBorders>
              <w:bottom w:val="single" w:sz="4" w:space="0" w:color="auto"/>
            </w:tcBorders>
          </w:tcPr>
          <w:p w:rsidR="00401D3D" w:rsidRPr="00BC27FC" w:rsidRDefault="00401D3D" w:rsidP="00945D70">
            <w:pPr>
              <w:spacing w:after="0" w:line="240" w:lineRule="auto"/>
              <w:ind w:left="-45"/>
            </w:pPr>
            <w:r>
              <w:t>Food Source</w:t>
            </w:r>
          </w:p>
        </w:tc>
        <w:tc>
          <w:tcPr>
            <w:tcW w:w="0" w:type="auto"/>
            <w:tcBorders>
              <w:bottom w:val="single" w:sz="4" w:space="0" w:color="auto"/>
            </w:tcBorders>
          </w:tcPr>
          <w:p w:rsidR="00401D3D" w:rsidRDefault="00401D3D" w:rsidP="00945D70">
            <w:pPr>
              <w:spacing w:after="0" w:line="240" w:lineRule="auto"/>
              <w:ind w:left="-45"/>
            </w:pPr>
            <w:r>
              <w:t>Number of Birds (of 10)</w:t>
            </w:r>
          </w:p>
        </w:tc>
        <w:tc>
          <w:tcPr>
            <w:tcW w:w="0" w:type="auto"/>
            <w:tcBorders>
              <w:bottom w:val="single" w:sz="4" w:space="0" w:color="auto"/>
            </w:tcBorders>
          </w:tcPr>
          <w:p w:rsidR="00401D3D" w:rsidRDefault="00401D3D" w:rsidP="00945D70">
            <w:pPr>
              <w:spacing w:after="0" w:line="240" w:lineRule="auto"/>
              <w:ind w:left="-45"/>
            </w:pPr>
            <w:r>
              <w:t>% of Total Food</w:t>
            </w:r>
          </w:p>
        </w:tc>
      </w:tr>
      <w:tr w:rsidR="00401D3D" w:rsidTr="00945D70">
        <w:trPr>
          <w:trHeight w:val="435"/>
        </w:trPr>
        <w:tc>
          <w:tcPr>
            <w:tcW w:w="0" w:type="auto"/>
            <w:tcBorders>
              <w:top w:val="single" w:sz="4" w:space="0" w:color="auto"/>
            </w:tcBorders>
          </w:tcPr>
          <w:p w:rsidR="00401D3D" w:rsidRDefault="00401D3D" w:rsidP="00945D70">
            <w:pPr>
              <w:spacing w:after="0" w:line="240" w:lineRule="auto"/>
              <w:ind w:left="-45"/>
            </w:pPr>
            <w:r w:rsidRPr="00BC27FC">
              <w:rPr>
                <w:i/>
              </w:rPr>
              <w:t xml:space="preserve">Acacia </w:t>
            </w:r>
            <w:proofErr w:type="spellStart"/>
            <w:r w:rsidRPr="00BC27FC">
              <w:rPr>
                <w:i/>
              </w:rPr>
              <w:t>angustissima</w:t>
            </w:r>
            <w:proofErr w:type="spellEnd"/>
          </w:p>
        </w:tc>
        <w:tc>
          <w:tcPr>
            <w:tcW w:w="0" w:type="auto"/>
            <w:tcBorders>
              <w:top w:val="single" w:sz="4" w:space="0" w:color="auto"/>
            </w:tcBorders>
            <w:vAlign w:val="center"/>
          </w:tcPr>
          <w:p w:rsidR="00401D3D" w:rsidRDefault="00401D3D" w:rsidP="00945D70">
            <w:pPr>
              <w:spacing w:after="0" w:line="240" w:lineRule="auto"/>
              <w:ind w:left="-45"/>
              <w:jc w:val="center"/>
            </w:pPr>
            <w:r>
              <w:t>8</w:t>
            </w:r>
          </w:p>
        </w:tc>
        <w:tc>
          <w:tcPr>
            <w:tcW w:w="0" w:type="auto"/>
            <w:tcBorders>
              <w:top w:val="single" w:sz="4" w:space="0" w:color="auto"/>
            </w:tcBorders>
            <w:vAlign w:val="center"/>
          </w:tcPr>
          <w:p w:rsidR="00401D3D" w:rsidRDefault="00401D3D" w:rsidP="00945D70">
            <w:pPr>
              <w:spacing w:after="0" w:line="240" w:lineRule="auto"/>
              <w:ind w:left="-45"/>
              <w:jc w:val="center"/>
            </w:pPr>
            <w:r>
              <w:t>18.8</w:t>
            </w:r>
          </w:p>
        </w:tc>
      </w:tr>
      <w:tr w:rsidR="00401D3D" w:rsidTr="00945D70">
        <w:trPr>
          <w:trHeight w:val="435"/>
        </w:trPr>
        <w:tc>
          <w:tcPr>
            <w:tcW w:w="0" w:type="auto"/>
          </w:tcPr>
          <w:p w:rsidR="00401D3D" w:rsidRPr="00BC27FC" w:rsidRDefault="00401D3D" w:rsidP="00945D70">
            <w:pPr>
              <w:spacing w:after="0" w:line="240" w:lineRule="auto"/>
              <w:ind w:left="-45"/>
              <w:rPr>
                <w:i/>
              </w:rPr>
            </w:pPr>
            <w:proofErr w:type="spellStart"/>
            <w:r>
              <w:rPr>
                <w:i/>
              </w:rPr>
              <w:t>Physalis</w:t>
            </w:r>
            <w:proofErr w:type="spellEnd"/>
            <w:r>
              <w:rPr>
                <w:i/>
              </w:rPr>
              <w:t xml:space="preserve"> spp.</w:t>
            </w:r>
          </w:p>
        </w:tc>
        <w:tc>
          <w:tcPr>
            <w:tcW w:w="0" w:type="auto"/>
            <w:vAlign w:val="center"/>
          </w:tcPr>
          <w:p w:rsidR="00401D3D" w:rsidRDefault="00401D3D" w:rsidP="00945D70">
            <w:pPr>
              <w:spacing w:after="0" w:line="240" w:lineRule="auto"/>
              <w:ind w:left="-45"/>
              <w:jc w:val="center"/>
            </w:pPr>
            <w:r>
              <w:t>10</w:t>
            </w:r>
          </w:p>
        </w:tc>
        <w:tc>
          <w:tcPr>
            <w:tcW w:w="0" w:type="auto"/>
            <w:vAlign w:val="center"/>
          </w:tcPr>
          <w:p w:rsidR="00401D3D" w:rsidRDefault="00401D3D" w:rsidP="00945D70">
            <w:pPr>
              <w:spacing w:after="0" w:line="240" w:lineRule="auto"/>
              <w:ind w:left="-45"/>
              <w:jc w:val="center"/>
            </w:pPr>
            <w:r>
              <w:t>16.3</w:t>
            </w:r>
          </w:p>
        </w:tc>
      </w:tr>
      <w:tr w:rsidR="00401D3D" w:rsidTr="00945D70">
        <w:trPr>
          <w:trHeight w:val="435"/>
        </w:trPr>
        <w:tc>
          <w:tcPr>
            <w:tcW w:w="0" w:type="auto"/>
          </w:tcPr>
          <w:p w:rsidR="00401D3D" w:rsidRDefault="00401D3D" w:rsidP="00945D70">
            <w:pPr>
              <w:spacing w:after="0" w:line="240" w:lineRule="auto"/>
              <w:ind w:left="-45"/>
              <w:rPr>
                <w:i/>
              </w:rPr>
            </w:pPr>
            <w:proofErr w:type="spellStart"/>
            <w:r>
              <w:rPr>
                <w:i/>
              </w:rPr>
              <w:t>Panicum</w:t>
            </w:r>
            <w:proofErr w:type="spellEnd"/>
            <w:r>
              <w:rPr>
                <w:i/>
              </w:rPr>
              <w:t xml:space="preserve"> </w:t>
            </w:r>
            <w:proofErr w:type="spellStart"/>
            <w:r>
              <w:rPr>
                <w:i/>
              </w:rPr>
              <w:t>halli</w:t>
            </w:r>
            <w:proofErr w:type="spellEnd"/>
          </w:p>
        </w:tc>
        <w:tc>
          <w:tcPr>
            <w:tcW w:w="0" w:type="auto"/>
            <w:vAlign w:val="center"/>
          </w:tcPr>
          <w:p w:rsidR="00401D3D" w:rsidRDefault="00401D3D" w:rsidP="00945D70">
            <w:pPr>
              <w:spacing w:after="0" w:line="240" w:lineRule="auto"/>
              <w:ind w:left="-45"/>
              <w:jc w:val="center"/>
            </w:pPr>
            <w:r>
              <w:t>8</w:t>
            </w:r>
          </w:p>
        </w:tc>
        <w:tc>
          <w:tcPr>
            <w:tcW w:w="0" w:type="auto"/>
            <w:vAlign w:val="center"/>
          </w:tcPr>
          <w:p w:rsidR="00401D3D" w:rsidRDefault="00401D3D" w:rsidP="00945D70">
            <w:pPr>
              <w:spacing w:after="0" w:line="240" w:lineRule="auto"/>
              <w:ind w:left="-45"/>
              <w:jc w:val="center"/>
            </w:pPr>
            <w:r>
              <w:t>12</w:t>
            </w:r>
          </w:p>
        </w:tc>
      </w:tr>
      <w:tr w:rsidR="00401D3D" w:rsidTr="00945D70">
        <w:trPr>
          <w:trHeight w:val="435"/>
        </w:trPr>
        <w:tc>
          <w:tcPr>
            <w:tcW w:w="0" w:type="auto"/>
          </w:tcPr>
          <w:p w:rsidR="00401D3D" w:rsidRDefault="00401D3D" w:rsidP="00945D70">
            <w:pPr>
              <w:spacing w:after="0" w:line="240" w:lineRule="auto"/>
              <w:ind w:left="-45"/>
              <w:rPr>
                <w:i/>
              </w:rPr>
            </w:pPr>
            <w:proofErr w:type="spellStart"/>
            <w:r>
              <w:rPr>
                <w:i/>
              </w:rPr>
              <w:t>Panicum</w:t>
            </w:r>
            <w:proofErr w:type="spellEnd"/>
            <w:r>
              <w:rPr>
                <w:i/>
              </w:rPr>
              <w:t xml:space="preserve"> </w:t>
            </w:r>
            <w:proofErr w:type="spellStart"/>
            <w:r>
              <w:rPr>
                <w:i/>
              </w:rPr>
              <w:t>stramineum</w:t>
            </w:r>
            <w:proofErr w:type="spellEnd"/>
          </w:p>
        </w:tc>
        <w:tc>
          <w:tcPr>
            <w:tcW w:w="0" w:type="auto"/>
            <w:vAlign w:val="center"/>
          </w:tcPr>
          <w:p w:rsidR="00401D3D" w:rsidRDefault="00401D3D" w:rsidP="00945D70">
            <w:pPr>
              <w:spacing w:after="0" w:line="240" w:lineRule="auto"/>
              <w:ind w:left="-45"/>
              <w:jc w:val="center"/>
            </w:pPr>
            <w:r>
              <w:t>8</w:t>
            </w:r>
          </w:p>
        </w:tc>
        <w:tc>
          <w:tcPr>
            <w:tcW w:w="0" w:type="auto"/>
            <w:vAlign w:val="center"/>
          </w:tcPr>
          <w:p w:rsidR="00401D3D" w:rsidRDefault="00401D3D" w:rsidP="00945D70">
            <w:pPr>
              <w:spacing w:after="0" w:line="240" w:lineRule="auto"/>
              <w:ind w:left="-45"/>
              <w:jc w:val="center"/>
            </w:pPr>
            <w:r>
              <w:t>2.3</w:t>
            </w:r>
          </w:p>
        </w:tc>
      </w:tr>
      <w:tr w:rsidR="00401D3D" w:rsidTr="00945D70">
        <w:trPr>
          <w:trHeight w:val="435"/>
        </w:trPr>
        <w:tc>
          <w:tcPr>
            <w:tcW w:w="0" w:type="auto"/>
          </w:tcPr>
          <w:p w:rsidR="00401D3D" w:rsidRDefault="00401D3D" w:rsidP="00945D70">
            <w:pPr>
              <w:spacing w:after="0" w:line="240" w:lineRule="auto"/>
              <w:ind w:left="-45"/>
              <w:rPr>
                <w:i/>
              </w:rPr>
            </w:pPr>
            <w:proofErr w:type="spellStart"/>
            <w:r>
              <w:rPr>
                <w:i/>
              </w:rPr>
              <w:t>Panicum</w:t>
            </w:r>
            <w:proofErr w:type="spellEnd"/>
            <w:r>
              <w:rPr>
                <w:i/>
              </w:rPr>
              <w:t xml:space="preserve"> </w:t>
            </w:r>
            <w:proofErr w:type="spellStart"/>
            <w:r>
              <w:rPr>
                <w:i/>
              </w:rPr>
              <w:t>arizonicum</w:t>
            </w:r>
            <w:proofErr w:type="spellEnd"/>
          </w:p>
        </w:tc>
        <w:tc>
          <w:tcPr>
            <w:tcW w:w="0" w:type="auto"/>
            <w:vAlign w:val="center"/>
          </w:tcPr>
          <w:p w:rsidR="00401D3D" w:rsidRDefault="00401D3D" w:rsidP="00945D70">
            <w:pPr>
              <w:spacing w:after="0" w:line="240" w:lineRule="auto"/>
              <w:ind w:left="-45"/>
              <w:jc w:val="center"/>
            </w:pPr>
            <w:r>
              <w:t>8</w:t>
            </w:r>
          </w:p>
        </w:tc>
        <w:tc>
          <w:tcPr>
            <w:tcW w:w="0" w:type="auto"/>
            <w:vAlign w:val="center"/>
          </w:tcPr>
          <w:p w:rsidR="00401D3D" w:rsidRDefault="00401D3D" w:rsidP="00945D70">
            <w:pPr>
              <w:spacing w:after="0" w:line="240" w:lineRule="auto"/>
              <w:ind w:left="-45"/>
              <w:jc w:val="center"/>
            </w:pPr>
            <w:r>
              <w:t>0.3</w:t>
            </w:r>
          </w:p>
        </w:tc>
      </w:tr>
      <w:tr w:rsidR="00401D3D" w:rsidTr="00945D70">
        <w:trPr>
          <w:trHeight w:val="435"/>
        </w:trPr>
        <w:tc>
          <w:tcPr>
            <w:tcW w:w="0" w:type="auto"/>
          </w:tcPr>
          <w:p w:rsidR="00401D3D" w:rsidRPr="00BC27FC" w:rsidRDefault="00401D3D" w:rsidP="00945D70">
            <w:pPr>
              <w:spacing w:after="0" w:line="240" w:lineRule="auto"/>
              <w:ind w:left="-45"/>
            </w:pPr>
            <w:r>
              <w:t>Miscellaneous Grasses</w:t>
            </w:r>
          </w:p>
        </w:tc>
        <w:tc>
          <w:tcPr>
            <w:tcW w:w="0" w:type="auto"/>
            <w:vAlign w:val="center"/>
          </w:tcPr>
          <w:p w:rsidR="00401D3D" w:rsidRDefault="00401D3D" w:rsidP="00945D70">
            <w:pPr>
              <w:spacing w:after="0" w:line="240" w:lineRule="auto"/>
              <w:ind w:left="-45"/>
              <w:jc w:val="center"/>
            </w:pPr>
          </w:p>
        </w:tc>
        <w:tc>
          <w:tcPr>
            <w:tcW w:w="0" w:type="auto"/>
            <w:vAlign w:val="center"/>
          </w:tcPr>
          <w:p w:rsidR="00401D3D" w:rsidRDefault="00401D3D" w:rsidP="00945D70">
            <w:pPr>
              <w:spacing w:after="0" w:line="240" w:lineRule="auto"/>
              <w:ind w:left="-45"/>
              <w:jc w:val="center"/>
            </w:pPr>
            <w:r>
              <w:t>3.4</w:t>
            </w:r>
          </w:p>
        </w:tc>
      </w:tr>
      <w:tr w:rsidR="00401D3D" w:rsidTr="00945D70">
        <w:trPr>
          <w:trHeight w:val="435"/>
        </w:trPr>
        <w:tc>
          <w:tcPr>
            <w:tcW w:w="0" w:type="auto"/>
          </w:tcPr>
          <w:p w:rsidR="00401D3D" w:rsidRPr="00BC27FC" w:rsidRDefault="00401D3D" w:rsidP="00945D70">
            <w:pPr>
              <w:spacing w:after="0" w:line="240" w:lineRule="auto"/>
              <w:ind w:left="-45"/>
              <w:rPr>
                <w:i/>
              </w:rPr>
            </w:pPr>
            <w:proofErr w:type="spellStart"/>
            <w:r>
              <w:rPr>
                <w:i/>
              </w:rPr>
              <w:t>Commelina</w:t>
            </w:r>
            <w:proofErr w:type="spellEnd"/>
            <w:r>
              <w:rPr>
                <w:i/>
              </w:rPr>
              <w:t xml:space="preserve"> </w:t>
            </w:r>
            <w:proofErr w:type="spellStart"/>
            <w:r>
              <w:rPr>
                <w:i/>
              </w:rPr>
              <w:t>elegans</w:t>
            </w:r>
            <w:proofErr w:type="spellEnd"/>
          </w:p>
        </w:tc>
        <w:tc>
          <w:tcPr>
            <w:tcW w:w="0" w:type="auto"/>
            <w:vAlign w:val="center"/>
          </w:tcPr>
          <w:p w:rsidR="00401D3D" w:rsidRDefault="00401D3D" w:rsidP="00945D70">
            <w:pPr>
              <w:spacing w:after="0" w:line="240" w:lineRule="auto"/>
              <w:ind w:left="-45"/>
              <w:jc w:val="center"/>
            </w:pPr>
            <w:r>
              <w:t>9</w:t>
            </w:r>
          </w:p>
        </w:tc>
        <w:tc>
          <w:tcPr>
            <w:tcW w:w="0" w:type="auto"/>
            <w:vAlign w:val="center"/>
          </w:tcPr>
          <w:p w:rsidR="00401D3D" w:rsidRDefault="00401D3D" w:rsidP="00945D70">
            <w:pPr>
              <w:spacing w:after="0" w:line="240" w:lineRule="auto"/>
              <w:ind w:left="-45"/>
              <w:jc w:val="center"/>
            </w:pPr>
            <w:r>
              <w:t>10.8</w:t>
            </w:r>
          </w:p>
        </w:tc>
      </w:tr>
      <w:tr w:rsidR="00401D3D" w:rsidTr="00945D70">
        <w:trPr>
          <w:trHeight w:val="435"/>
        </w:trPr>
        <w:tc>
          <w:tcPr>
            <w:tcW w:w="0" w:type="auto"/>
          </w:tcPr>
          <w:p w:rsidR="00401D3D" w:rsidRDefault="00401D3D" w:rsidP="00945D70">
            <w:pPr>
              <w:spacing w:after="0" w:line="240" w:lineRule="auto"/>
              <w:ind w:left="-45"/>
              <w:rPr>
                <w:i/>
              </w:rPr>
            </w:pPr>
            <w:proofErr w:type="spellStart"/>
            <w:r>
              <w:rPr>
                <w:i/>
              </w:rPr>
              <w:t>Phaseolus</w:t>
            </w:r>
            <w:proofErr w:type="spellEnd"/>
            <w:r>
              <w:rPr>
                <w:i/>
              </w:rPr>
              <w:t xml:space="preserve"> </w:t>
            </w:r>
            <w:proofErr w:type="spellStart"/>
            <w:r>
              <w:rPr>
                <w:i/>
              </w:rPr>
              <w:t>ritenesis</w:t>
            </w:r>
            <w:proofErr w:type="spellEnd"/>
          </w:p>
        </w:tc>
        <w:tc>
          <w:tcPr>
            <w:tcW w:w="0" w:type="auto"/>
            <w:vAlign w:val="center"/>
          </w:tcPr>
          <w:p w:rsidR="00401D3D" w:rsidRDefault="00401D3D" w:rsidP="00945D70">
            <w:pPr>
              <w:spacing w:after="0" w:line="240" w:lineRule="auto"/>
              <w:ind w:left="-45"/>
              <w:jc w:val="center"/>
            </w:pPr>
            <w:r>
              <w:t>4</w:t>
            </w:r>
          </w:p>
        </w:tc>
        <w:tc>
          <w:tcPr>
            <w:tcW w:w="0" w:type="auto"/>
            <w:vAlign w:val="center"/>
          </w:tcPr>
          <w:p w:rsidR="00401D3D" w:rsidRDefault="00401D3D" w:rsidP="00945D70">
            <w:pPr>
              <w:spacing w:after="0" w:line="240" w:lineRule="auto"/>
              <w:ind w:left="-45"/>
              <w:jc w:val="center"/>
            </w:pPr>
            <w:r>
              <w:t>3.8</w:t>
            </w:r>
          </w:p>
        </w:tc>
      </w:tr>
      <w:tr w:rsidR="00401D3D" w:rsidTr="00945D70">
        <w:trPr>
          <w:trHeight w:val="435"/>
        </w:trPr>
        <w:tc>
          <w:tcPr>
            <w:tcW w:w="0" w:type="auto"/>
          </w:tcPr>
          <w:p w:rsidR="00401D3D" w:rsidRDefault="00401D3D" w:rsidP="00945D70">
            <w:pPr>
              <w:spacing w:after="0" w:line="240" w:lineRule="auto"/>
              <w:ind w:left="-45"/>
              <w:rPr>
                <w:i/>
              </w:rPr>
            </w:pPr>
            <w:r>
              <w:rPr>
                <w:i/>
              </w:rPr>
              <w:t xml:space="preserve">Abutilon </w:t>
            </w:r>
            <w:proofErr w:type="spellStart"/>
            <w:r>
              <w:rPr>
                <w:i/>
              </w:rPr>
              <w:t>cripsum</w:t>
            </w:r>
            <w:proofErr w:type="spellEnd"/>
          </w:p>
        </w:tc>
        <w:tc>
          <w:tcPr>
            <w:tcW w:w="0" w:type="auto"/>
            <w:vAlign w:val="center"/>
          </w:tcPr>
          <w:p w:rsidR="00401D3D" w:rsidRDefault="00401D3D" w:rsidP="00945D70">
            <w:pPr>
              <w:spacing w:after="0" w:line="240" w:lineRule="auto"/>
              <w:ind w:left="-45"/>
              <w:jc w:val="center"/>
            </w:pPr>
            <w:r>
              <w:t>9</w:t>
            </w:r>
          </w:p>
        </w:tc>
        <w:tc>
          <w:tcPr>
            <w:tcW w:w="0" w:type="auto"/>
            <w:vAlign w:val="center"/>
          </w:tcPr>
          <w:p w:rsidR="00401D3D" w:rsidRDefault="00401D3D" w:rsidP="00945D70">
            <w:pPr>
              <w:spacing w:after="0" w:line="240" w:lineRule="auto"/>
              <w:ind w:left="-45"/>
              <w:jc w:val="center"/>
            </w:pPr>
            <w:r>
              <w:t>1.9</w:t>
            </w:r>
          </w:p>
        </w:tc>
      </w:tr>
      <w:tr w:rsidR="00401D3D" w:rsidTr="00945D70">
        <w:trPr>
          <w:trHeight w:val="435"/>
        </w:trPr>
        <w:tc>
          <w:tcPr>
            <w:tcW w:w="0" w:type="auto"/>
          </w:tcPr>
          <w:p w:rsidR="00401D3D" w:rsidRDefault="00401D3D" w:rsidP="00945D70">
            <w:pPr>
              <w:spacing w:after="0" w:line="240" w:lineRule="auto"/>
              <w:ind w:left="-45"/>
              <w:rPr>
                <w:i/>
              </w:rPr>
            </w:pPr>
            <w:r>
              <w:rPr>
                <w:i/>
              </w:rPr>
              <w:t xml:space="preserve">Abutilon </w:t>
            </w:r>
            <w:proofErr w:type="spellStart"/>
            <w:r>
              <w:rPr>
                <w:i/>
              </w:rPr>
              <w:t>incanum</w:t>
            </w:r>
            <w:proofErr w:type="spellEnd"/>
          </w:p>
        </w:tc>
        <w:tc>
          <w:tcPr>
            <w:tcW w:w="0" w:type="auto"/>
            <w:vAlign w:val="center"/>
          </w:tcPr>
          <w:p w:rsidR="00401D3D" w:rsidRDefault="00401D3D" w:rsidP="00945D70">
            <w:pPr>
              <w:spacing w:after="0" w:line="240" w:lineRule="auto"/>
              <w:ind w:left="-45"/>
              <w:jc w:val="center"/>
            </w:pPr>
            <w:r>
              <w:t>9</w:t>
            </w:r>
          </w:p>
        </w:tc>
        <w:tc>
          <w:tcPr>
            <w:tcW w:w="0" w:type="auto"/>
            <w:vAlign w:val="center"/>
          </w:tcPr>
          <w:p w:rsidR="00401D3D" w:rsidRDefault="00401D3D" w:rsidP="00945D70">
            <w:pPr>
              <w:spacing w:after="0" w:line="240" w:lineRule="auto"/>
              <w:ind w:left="-45"/>
              <w:jc w:val="center"/>
            </w:pPr>
            <w:r>
              <w:t>1</w:t>
            </w:r>
          </w:p>
        </w:tc>
      </w:tr>
      <w:tr w:rsidR="00401D3D" w:rsidTr="00945D70">
        <w:trPr>
          <w:trHeight w:val="435"/>
        </w:trPr>
        <w:tc>
          <w:tcPr>
            <w:tcW w:w="0" w:type="auto"/>
          </w:tcPr>
          <w:p w:rsidR="00401D3D" w:rsidRDefault="00401D3D" w:rsidP="00945D70">
            <w:pPr>
              <w:spacing w:after="0" w:line="240" w:lineRule="auto"/>
              <w:ind w:left="-45"/>
              <w:rPr>
                <w:i/>
              </w:rPr>
            </w:pPr>
            <w:r>
              <w:rPr>
                <w:i/>
              </w:rPr>
              <w:t xml:space="preserve">Abutilon </w:t>
            </w:r>
            <w:proofErr w:type="spellStart"/>
            <w:r>
              <w:rPr>
                <w:i/>
              </w:rPr>
              <w:t>arizonicum</w:t>
            </w:r>
            <w:proofErr w:type="spellEnd"/>
          </w:p>
        </w:tc>
        <w:tc>
          <w:tcPr>
            <w:tcW w:w="0" w:type="auto"/>
            <w:vAlign w:val="center"/>
          </w:tcPr>
          <w:p w:rsidR="00401D3D" w:rsidRDefault="00401D3D" w:rsidP="00945D70">
            <w:pPr>
              <w:spacing w:after="0" w:line="240" w:lineRule="auto"/>
              <w:ind w:left="-45"/>
              <w:jc w:val="center"/>
            </w:pPr>
            <w:r>
              <w:t>9</w:t>
            </w:r>
          </w:p>
        </w:tc>
        <w:tc>
          <w:tcPr>
            <w:tcW w:w="0" w:type="auto"/>
            <w:vAlign w:val="center"/>
          </w:tcPr>
          <w:p w:rsidR="00401D3D" w:rsidRDefault="00401D3D" w:rsidP="00945D70">
            <w:pPr>
              <w:spacing w:after="0" w:line="240" w:lineRule="auto"/>
              <w:ind w:left="-45"/>
              <w:jc w:val="center"/>
            </w:pPr>
            <w:r>
              <w:t>Trace</w:t>
            </w:r>
          </w:p>
        </w:tc>
      </w:tr>
      <w:tr w:rsidR="00401D3D" w:rsidTr="00945D70">
        <w:trPr>
          <w:trHeight w:val="435"/>
        </w:trPr>
        <w:tc>
          <w:tcPr>
            <w:tcW w:w="0" w:type="auto"/>
          </w:tcPr>
          <w:p w:rsidR="00401D3D" w:rsidRDefault="00401D3D" w:rsidP="00945D70">
            <w:pPr>
              <w:spacing w:after="0" w:line="240" w:lineRule="auto"/>
              <w:ind w:left="-45"/>
              <w:rPr>
                <w:i/>
              </w:rPr>
            </w:pPr>
            <w:r>
              <w:rPr>
                <w:i/>
              </w:rPr>
              <w:t xml:space="preserve">Cassia </w:t>
            </w:r>
            <w:proofErr w:type="spellStart"/>
            <w:r>
              <w:rPr>
                <w:i/>
              </w:rPr>
              <w:t>leptodena</w:t>
            </w:r>
            <w:proofErr w:type="spellEnd"/>
          </w:p>
        </w:tc>
        <w:tc>
          <w:tcPr>
            <w:tcW w:w="0" w:type="auto"/>
            <w:vAlign w:val="center"/>
          </w:tcPr>
          <w:p w:rsidR="00401D3D" w:rsidRDefault="00401D3D" w:rsidP="00945D70">
            <w:pPr>
              <w:spacing w:after="0" w:line="240" w:lineRule="auto"/>
              <w:ind w:left="-45"/>
              <w:jc w:val="center"/>
            </w:pPr>
            <w:r>
              <w:t>6</w:t>
            </w:r>
          </w:p>
        </w:tc>
        <w:tc>
          <w:tcPr>
            <w:tcW w:w="0" w:type="auto"/>
            <w:vAlign w:val="center"/>
          </w:tcPr>
          <w:p w:rsidR="00401D3D" w:rsidRDefault="00401D3D" w:rsidP="00945D70">
            <w:pPr>
              <w:spacing w:after="0" w:line="240" w:lineRule="auto"/>
              <w:ind w:left="-45"/>
              <w:jc w:val="center"/>
            </w:pPr>
            <w:r>
              <w:t>2.5</w:t>
            </w:r>
          </w:p>
        </w:tc>
      </w:tr>
      <w:tr w:rsidR="00401D3D" w:rsidTr="00945D70">
        <w:trPr>
          <w:trHeight w:val="435"/>
        </w:trPr>
        <w:tc>
          <w:tcPr>
            <w:tcW w:w="0" w:type="auto"/>
          </w:tcPr>
          <w:p w:rsidR="00401D3D" w:rsidRDefault="00401D3D" w:rsidP="00945D70">
            <w:pPr>
              <w:spacing w:after="0" w:line="240" w:lineRule="auto"/>
              <w:ind w:left="-45"/>
              <w:rPr>
                <w:i/>
              </w:rPr>
            </w:pPr>
            <w:r>
              <w:rPr>
                <w:i/>
              </w:rPr>
              <w:t xml:space="preserve">Ipomoea </w:t>
            </w:r>
            <w:r w:rsidRPr="00CF64B4">
              <w:t>spp</w:t>
            </w:r>
            <w:r>
              <w:t>.</w:t>
            </w:r>
          </w:p>
        </w:tc>
        <w:tc>
          <w:tcPr>
            <w:tcW w:w="0" w:type="auto"/>
            <w:vAlign w:val="center"/>
          </w:tcPr>
          <w:p w:rsidR="00401D3D" w:rsidRDefault="00401D3D" w:rsidP="00945D70">
            <w:pPr>
              <w:spacing w:after="0" w:line="240" w:lineRule="auto"/>
              <w:ind w:left="-45"/>
              <w:jc w:val="center"/>
            </w:pPr>
            <w:r>
              <w:t>5</w:t>
            </w:r>
          </w:p>
        </w:tc>
        <w:tc>
          <w:tcPr>
            <w:tcW w:w="0" w:type="auto"/>
            <w:vAlign w:val="center"/>
          </w:tcPr>
          <w:p w:rsidR="00401D3D" w:rsidRDefault="00401D3D" w:rsidP="00945D70">
            <w:pPr>
              <w:spacing w:after="0" w:line="240" w:lineRule="auto"/>
              <w:ind w:left="-45"/>
              <w:jc w:val="center"/>
            </w:pPr>
            <w:r>
              <w:t>2.3</w:t>
            </w:r>
          </w:p>
        </w:tc>
      </w:tr>
      <w:tr w:rsidR="00401D3D" w:rsidTr="00945D70">
        <w:trPr>
          <w:trHeight w:val="435"/>
        </w:trPr>
        <w:tc>
          <w:tcPr>
            <w:tcW w:w="0" w:type="auto"/>
          </w:tcPr>
          <w:p w:rsidR="00401D3D" w:rsidRDefault="00401D3D" w:rsidP="00945D70">
            <w:pPr>
              <w:spacing w:after="0" w:line="240" w:lineRule="auto"/>
              <w:ind w:left="-45"/>
              <w:rPr>
                <w:i/>
              </w:rPr>
            </w:pPr>
            <w:proofErr w:type="spellStart"/>
            <w:r>
              <w:rPr>
                <w:i/>
              </w:rPr>
              <w:t>Galactea</w:t>
            </w:r>
            <w:proofErr w:type="spellEnd"/>
            <w:r>
              <w:rPr>
                <w:i/>
              </w:rPr>
              <w:t xml:space="preserve"> </w:t>
            </w:r>
            <w:r w:rsidRPr="00CF64B4">
              <w:t>spp</w:t>
            </w:r>
            <w:r>
              <w:t>.</w:t>
            </w:r>
          </w:p>
        </w:tc>
        <w:tc>
          <w:tcPr>
            <w:tcW w:w="0" w:type="auto"/>
            <w:vAlign w:val="center"/>
          </w:tcPr>
          <w:p w:rsidR="00401D3D" w:rsidRDefault="00401D3D" w:rsidP="00945D70">
            <w:pPr>
              <w:spacing w:after="0" w:line="240" w:lineRule="auto"/>
              <w:ind w:left="-45"/>
              <w:jc w:val="center"/>
            </w:pPr>
          </w:p>
        </w:tc>
        <w:tc>
          <w:tcPr>
            <w:tcW w:w="0" w:type="auto"/>
            <w:vAlign w:val="center"/>
          </w:tcPr>
          <w:p w:rsidR="00401D3D" w:rsidRDefault="00401D3D" w:rsidP="00945D70">
            <w:pPr>
              <w:spacing w:after="0" w:line="240" w:lineRule="auto"/>
              <w:ind w:left="-45"/>
              <w:jc w:val="center"/>
            </w:pPr>
            <w:r>
              <w:t>2.2</w:t>
            </w:r>
          </w:p>
        </w:tc>
      </w:tr>
      <w:tr w:rsidR="00401D3D" w:rsidTr="00945D70">
        <w:trPr>
          <w:trHeight w:val="435"/>
        </w:trPr>
        <w:tc>
          <w:tcPr>
            <w:tcW w:w="0" w:type="auto"/>
          </w:tcPr>
          <w:p w:rsidR="00401D3D" w:rsidRPr="00BC27FC" w:rsidRDefault="00401D3D" w:rsidP="00945D70">
            <w:pPr>
              <w:spacing w:after="0" w:line="240" w:lineRule="auto"/>
              <w:ind w:left="-45"/>
            </w:pPr>
            <w:proofErr w:type="spellStart"/>
            <w:r>
              <w:rPr>
                <w:i/>
              </w:rPr>
              <w:lastRenderedPageBreak/>
              <w:t>Melanoplus</w:t>
            </w:r>
            <w:proofErr w:type="spellEnd"/>
            <w:r>
              <w:rPr>
                <w:i/>
              </w:rPr>
              <w:t xml:space="preserve"> </w:t>
            </w:r>
            <w:r w:rsidRPr="00CF64B4">
              <w:t>spp</w:t>
            </w:r>
            <w:r>
              <w:t>.</w:t>
            </w:r>
            <w:r>
              <w:rPr>
                <w:i/>
              </w:rPr>
              <w:t xml:space="preserve"> </w:t>
            </w:r>
            <w:r>
              <w:t>(grasshopper)</w:t>
            </w:r>
          </w:p>
        </w:tc>
        <w:tc>
          <w:tcPr>
            <w:tcW w:w="0" w:type="auto"/>
            <w:vAlign w:val="center"/>
          </w:tcPr>
          <w:p w:rsidR="00401D3D" w:rsidRDefault="00401D3D" w:rsidP="00945D70">
            <w:pPr>
              <w:spacing w:after="0" w:line="240" w:lineRule="auto"/>
              <w:ind w:left="-45"/>
              <w:jc w:val="center"/>
            </w:pPr>
            <w:r>
              <w:t>1</w:t>
            </w:r>
          </w:p>
        </w:tc>
        <w:tc>
          <w:tcPr>
            <w:tcW w:w="0" w:type="auto"/>
            <w:vAlign w:val="center"/>
          </w:tcPr>
          <w:p w:rsidR="00401D3D" w:rsidRDefault="00401D3D" w:rsidP="00945D70">
            <w:pPr>
              <w:spacing w:after="0" w:line="240" w:lineRule="auto"/>
              <w:ind w:left="-45"/>
              <w:jc w:val="center"/>
            </w:pPr>
            <w:r>
              <w:t>8.8</w:t>
            </w:r>
          </w:p>
        </w:tc>
      </w:tr>
      <w:tr w:rsidR="00401D3D" w:rsidTr="00945D70">
        <w:trPr>
          <w:trHeight w:val="435"/>
        </w:trPr>
        <w:tc>
          <w:tcPr>
            <w:tcW w:w="0" w:type="auto"/>
          </w:tcPr>
          <w:p w:rsidR="00401D3D" w:rsidRPr="00BC27FC" w:rsidRDefault="00401D3D" w:rsidP="00945D70">
            <w:pPr>
              <w:spacing w:after="0" w:line="240" w:lineRule="auto"/>
              <w:ind w:left="-45"/>
            </w:pPr>
            <w:proofErr w:type="spellStart"/>
            <w:r>
              <w:rPr>
                <w:i/>
              </w:rPr>
              <w:t>Romalea</w:t>
            </w:r>
            <w:proofErr w:type="spellEnd"/>
            <w:r>
              <w:rPr>
                <w:i/>
              </w:rPr>
              <w:t xml:space="preserve"> </w:t>
            </w:r>
            <w:r w:rsidRPr="00CF64B4">
              <w:t>spp</w:t>
            </w:r>
            <w:r>
              <w:t>.</w:t>
            </w:r>
            <w:r w:rsidRPr="00CF64B4">
              <w:t xml:space="preserve"> </w:t>
            </w:r>
            <w:r>
              <w:t>(grasshopper)</w:t>
            </w:r>
          </w:p>
        </w:tc>
        <w:tc>
          <w:tcPr>
            <w:tcW w:w="0" w:type="auto"/>
            <w:vAlign w:val="center"/>
          </w:tcPr>
          <w:p w:rsidR="00401D3D" w:rsidRDefault="00401D3D" w:rsidP="00945D70">
            <w:pPr>
              <w:spacing w:after="0" w:line="240" w:lineRule="auto"/>
              <w:ind w:left="-45"/>
              <w:jc w:val="center"/>
            </w:pPr>
            <w:r>
              <w:t>3</w:t>
            </w:r>
          </w:p>
        </w:tc>
        <w:tc>
          <w:tcPr>
            <w:tcW w:w="0" w:type="auto"/>
            <w:vAlign w:val="center"/>
          </w:tcPr>
          <w:p w:rsidR="00401D3D" w:rsidRDefault="00401D3D" w:rsidP="00945D70">
            <w:pPr>
              <w:spacing w:after="0" w:line="240" w:lineRule="auto"/>
              <w:ind w:left="-45"/>
              <w:jc w:val="center"/>
            </w:pPr>
            <w:r>
              <w:t>7.1</w:t>
            </w:r>
          </w:p>
        </w:tc>
      </w:tr>
      <w:tr w:rsidR="00401D3D" w:rsidTr="00945D70">
        <w:trPr>
          <w:trHeight w:val="435"/>
        </w:trPr>
        <w:tc>
          <w:tcPr>
            <w:tcW w:w="0" w:type="auto"/>
          </w:tcPr>
          <w:p w:rsidR="00401D3D" w:rsidRPr="00BC27FC" w:rsidRDefault="00401D3D" w:rsidP="00945D70">
            <w:pPr>
              <w:spacing w:after="0" w:line="240" w:lineRule="auto"/>
              <w:ind w:left="-45"/>
            </w:pPr>
            <w:r>
              <w:t>Unknown Grasshopper</w:t>
            </w:r>
          </w:p>
        </w:tc>
        <w:tc>
          <w:tcPr>
            <w:tcW w:w="0" w:type="auto"/>
            <w:vAlign w:val="center"/>
          </w:tcPr>
          <w:p w:rsidR="00401D3D" w:rsidRDefault="00401D3D" w:rsidP="00945D70">
            <w:pPr>
              <w:spacing w:after="0" w:line="240" w:lineRule="auto"/>
              <w:ind w:left="-45"/>
              <w:jc w:val="center"/>
            </w:pPr>
            <w:r>
              <w:t>4</w:t>
            </w:r>
          </w:p>
        </w:tc>
        <w:tc>
          <w:tcPr>
            <w:tcW w:w="0" w:type="auto"/>
            <w:vAlign w:val="center"/>
          </w:tcPr>
          <w:p w:rsidR="00401D3D" w:rsidRDefault="00401D3D" w:rsidP="00945D70">
            <w:pPr>
              <w:spacing w:after="0" w:line="240" w:lineRule="auto"/>
              <w:ind w:left="-45"/>
              <w:jc w:val="center"/>
            </w:pPr>
            <w:r>
              <w:t>2.5</w:t>
            </w:r>
          </w:p>
        </w:tc>
      </w:tr>
      <w:tr w:rsidR="00401D3D" w:rsidTr="00945D70">
        <w:trPr>
          <w:trHeight w:val="435"/>
        </w:trPr>
        <w:tc>
          <w:tcPr>
            <w:tcW w:w="0" w:type="auto"/>
          </w:tcPr>
          <w:p w:rsidR="00401D3D" w:rsidRDefault="00401D3D" w:rsidP="00945D70">
            <w:pPr>
              <w:spacing w:after="0" w:line="240" w:lineRule="auto"/>
              <w:ind w:left="-45"/>
            </w:pPr>
            <w:r>
              <w:t xml:space="preserve">Unknown </w:t>
            </w:r>
            <w:proofErr w:type="spellStart"/>
            <w:r>
              <w:t>Orthoptera</w:t>
            </w:r>
            <w:proofErr w:type="spellEnd"/>
          </w:p>
        </w:tc>
        <w:tc>
          <w:tcPr>
            <w:tcW w:w="0" w:type="auto"/>
            <w:vAlign w:val="center"/>
          </w:tcPr>
          <w:p w:rsidR="00401D3D" w:rsidRDefault="00401D3D" w:rsidP="00945D70">
            <w:pPr>
              <w:spacing w:after="0" w:line="240" w:lineRule="auto"/>
              <w:ind w:left="-45"/>
              <w:jc w:val="center"/>
            </w:pPr>
            <w:r>
              <w:t>4</w:t>
            </w:r>
          </w:p>
        </w:tc>
        <w:tc>
          <w:tcPr>
            <w:tcW w:w="0" w:type="auto"/>
            <w:vAlign w:val="center"/>
          </w:tcPr>
          <w:p w:rsidR="00401D3D" w:rsidRDefault="00401D3D" w:rsidP="00945D70">
            <w:pPr>
              <w:spacing w:after="0" w:line="240" w:lineRule="auto"/>
              <w:ind w:left="-45"/>
              <w:jc w:val="center"/>
            </w:pPr>
            <w:r>
              <w:t>.9</w:t>
            </w:r>
          </w:p>
        </w:tc>
      </w:tr>
      <w:tr w:rsidR="00401D3D" w:rsidTr="00945D70">
        <w:trPr>
          <w:trHeight w:val="435"/>
        </w:trPr>
        <w:tc>
          <w:tcPr>
            <w:tcW w:w="0" w:type="auto"/>
            <w:tcBorders>
              <w:bottom w:val="single" w:sz="4" w:space="0" w:color="auto"/>
            </w:tcBorders>
          </w:tcPr>
          <w:p w:rsidR="00401D3D" w:rsidRDefault="00401D3D" w:rsidP="00945D70">
            <w:pPr>
              <w:spacing w:after="0" w:line="240" w:lineRule="auto"/>
              <w:ind w:left="-45"/>
            </w:pPr>
            <w:r>
              <w:t>Miscellaneous Insect</w:t>
            </w:r>
          </w:p>
        </w:tc>
        <w:tc>
          <w:tcPr>
            <w:tcW w:w="0" w:type="auto"/>
            <w:tcBorders>
              <w:bottom w:val="single" w:sz="4" w:space="0" w:color="auto"/>
            </w:tcBorders>
            <w:vAlign w:val="center"/>
          </w:tcPr>
          <w:p w:rsidR="00401D3D" w:rsidRDefault="00401D3D" w:rsidP="00945D70">
            <w:pPr>
              <w:spacing w:after="0" w:line="240" w:lineRule="auto"/>
              <w:ind w:left="-45"/>
              <w:jc w:val="center"/>
            </w:pPr>
          </w:p>
        </w:tc>
        <w:tc>
          <w:tcPr>
            <w:tcW w:w="0" w:type="auto"/>
            <w:tcBorders>
              <w:bottom w:val="single" w:sz="4" w:space="0" w:color="auto"/>
            </w:tcBorders>
            <w:vAlign w:val="center"/>
          </w:tcPr>
          <w:p w:rsidR="00401D3D" w:rsidRDefault="00401D3D" w:rsidP="00945D70">
            <w:pPr>
              <w:spacing w:after="0" w:line="240" w:lineRule="auto"/>
              <w:ind w:left="-45"/>
              <w:jc w:val="center"/>
            </w:pPr>
            <w:r>
              <w:t>1.6</w:t>
            </w:r>
          </w:p>
        </w:tc>
      </w:tr>
    </w:tbl>
    <w:p w:rsidR="00401D3D" w:rsidRDefault="00401D3D" w:rsidP="00401D3D">
      <w:pPr>
        <w:spacing w:line="480" w:lineRule="auto"/>
        <w:rPr>
          <w:u w:val="single"/>
        </w:rPr>
      </w:pPr>
    </w:p>
    <w:p w:rsidR="00401D3D" w:rsidRPr="00070E02" w:rsidRDefault="00401D3D" w:rsidP="00401D3D">
      <w:pPr>
        <w:spacing w:line="480" w:lineRule="auto"/>
        <w:rPr>
          <w:u w:val="single"/>
        </w:rPr>
      </w:pPr>
      <w:r>
        <w:rPr>
          <w:u w:val="single"/>
        </w:rPr>
        <w:t>2.2.2 Quantified Habitat Metrics</w:t>
      </w:r>
    </w:p>
    <w:p w:rsidR="00401D3D" w:rsidRPr="004F692A" w:rsidRDefault="00401D3D" w:rsidP="00401D3D">
      <w:pPr>
        <w:pStyle w:val="ListParagraph"/>
        <w:numPr>
          <w:ilvl w:val="0"/>
          <w:numId w:val="15"/>
        </w:numPr>
        <w:spacing w:line="480" w:lineRule="auto"/>
        <w:rPr>
          <w:u w:val="single"/>
        </w:rPr>
      </w:pPr>
      <w:r>
        <w:t xml:space="preserve">Cover- </w:t>
      </w:r>
    </w:p>
    <w:p w:rsidR="00401D3D" w:rsidRDefault="00401D3D" w:rsidP="00401D3D">
      <w:pPr>
        <w:spacing w:line="480" w:lineRule="auto"/>
        <w:ind w:left="360"/>
      </w:pPr>
      <w:r>
        <w:t xml:space="preserve">Cover serves two important roles for masked bobwhites, protection from predators and thermal regulation.  Masked bobwhites appear to alter their habitat preference during different periods of the year.  These periods can be broken down into the fall and winter covey season, the spring pair formation season, and the summer breeding season.  A quantitative analysis of optimal cover values was undertaken by Simms (1989), King (1998), and </w:t>
      </w:r>
      <w:proofErr w:type="spellStart"/>
      <w:r>
        <w:t>Guthery</w:t>
      </w:r>
      <w:proofErr w:type="spellEnd"/>
      <w:r>
        <w:t xml:space="preserve"> et al. (2000, 2001).  </w:t>
      </w:r>
    </w:p>
    <w:p w:rsidR="00401D3D" w:rsidRDefault="00401D3D" w:rsidP="00401D3D">
      <w:pPr>
        <w:spacing w:line="480" w:lineRule="auto"/>
        <w:ind w:left="360"/>
      </w:pPr>
      <w:r>
        <w:t>Karen Simms (1989) compared habitat conditions on core use areas to conditions on home ranges and representative transects within the Buenos Aires National Wildlife Refuge.  She found that masked bobwhites generally selected bottomland grass and tree-shrub habitat.  Simms found masked bobwhites preferred areas with higher aerial and basal cover of grass and greater visual obstruction from all vegetation at 0-10 cm.  Simms also found masked bobwhites preferred lower percent cover of tree and shrub cover in core areas when compared to the entire home range.  However, she also found that masked bobwhites preferred areas with higher density of trees between 0 and 5m tall and that small trees were favored over half-shrubs.  Simms speculated that small trees provided better cover than dense half-shrub species which do not have adequate space under the crown for loafing, foraging, and hiding.</w:t>
      </w:r>
    </w:p>
    <w:p w:rsidR="00401D3D" w:rsidRDefault="00401D3D" w:rsidP="00401D3D">
      <w:pPr>
        <w:spacing w:line="480" w:lineRule="auto"/>
        <w:ind w:left="360"/>
      </w:pPr>
      <w:r>
        <w:lastRenderedPageBreak/>
        <w:t xml:space="preserve">Nina M. King (1998) compared the vegetation at sites used by masked bobwhites to random sites located within the Buenos Aires National Wildlife Refuge.  During the covey season, Nina found masked bobwhites preferred taller vegetation and greater vegetation biomass than found at random sites.  King also found limited evidence that bobwhites preferred lower levels of herbaceous cover (32% cover selected </w:t>
      </w:r>
      <w:proofErr w:type="spellStart"/>
      <w:r>
        <w:t>vs</w:t>
      </w:r>
      <w:proofErr w:type="spellEnd"/>
      <w:r>
        <w:t xml:space="preserve"> 42% cover randomly available) and bare ground (11% cover selected </w:t>
      </w:r>
      <w:proofErr w:type="spellStart"/>
      <w:r>
        <w:t>vs</w:t>
      </w:r>
      <w:proofErr w:type="spellEnd"/>
      <w:r>
        <w:t xml:space="preserve"> 16% cover randomly available)and higher levels of woody stem density cover (47 stems/ 200 </w:t>
      </w:r>
      <w:r w:rsidRPr="005C0D20">
        <w:t>m</w:t>
      </w:r>
      <w:r>
        <w:rPr>
          <w:vertAlign w:val="superscript"/>
        </w:rPr>
        <w:t>2</w:t>
      </w:r>
      <w:r>
        <w:t xml:space="preserve"> </w:t>
      </w:r>
      <w:r w:rsidRPr="005C0D20">
        <w:t>selected</w:t>
      </w:r>
      <w:r>
        <w:t xml:space="preserve"> </w:t>
      </w:r>
      <w:proofErr w:type="spellStart"/>
      <w:r>
        <w:t>vs</w:t>
      </w:r>
      <w:proofErr w:type="spellEnd"/>
      <w:r>
        <w:t xml:space="preserve"> 42 stems/ 200 </w:t>
      </w:r>
      <w:r w:rsidRPr="005C0D20">
        <w:t>m</w:t>
      </w:r>
      <w:r>
        <w:rPr>
          <w:vertAlign w:val="superscript"/>
        </w:rPr>
        <w:t>2</w:t>
      </w:r>
      <w:r>
        <w:t xml:space="preserve"> randomly available) than was typically available on the landscape.  King found no preference related to woody cover, number of grasses   , or grass and forb species richness during the covey season.  King also found that quail were positively associated with Lehmann’s </w:t>
      </w:r>
      <w:proofErr w:type="spellStart"/>
      <w:r>
        <w:t>lovegrass</w:t>
      </w:r>
      <w:proofErr w:type="spellEnd"/>
      <w:r>
        <w:t xml:space="preserve"> (</w:t>
      </w:r>
      <w:proofErr w:type="spellStart"/>
      <w:r>
        <w:rPr>
          <w:i/>
        </w:rPr>
        <w:t>Eragrostis</w:t>
      </w:r>
      <w:proofErr w:type="spellEnd"/>
      <w:r>
        <w:rPr>
          <w:i/>
        </w:rPr>
        <w:t xml:space="preserve"> </w:t>
      </w:r>
      <w:proofErr w:type="spellStart"/>
      <w:r>
        <w:rPr>
          <w:i/>
        </w:rPr>
        <w:t>lehmanniana</w:t>
      </w:r>
      <w:proofErr w:type="spellEnd"/>
      <w:r>
        <w:t>), snakeweed (</w:t>
      </w:r>
      <w:proofErr w:type="spellStart"/>
      <w:r>
        <w:rPr>
          <w:i/>
        </w:rPr>
        <w:t>Gutierrizia</w:t>
      </w:r>
      <w:proofErr w:type="spellEnd"/>
      <w:r>
        <w:rPr>
          <w:i/>
        </w:rPr>
        <w:t xml:space="preserve"> </w:t>
      </w:r>
      <w:r w:rsidRPr="004B3F2C">
        <w:t>spp</w:t>
      </w:r>
      <w:r>
        <w:t>.), and mesquite (</w:t>
      </w:r>
      <w:proofErr w:type="spellStart"/>
      <w:r>
        <w:rPr>
          <w:i/>
        </w:rPr>
        <w:t>Prosopis</w:t>
      </w:r>
      <w:proofErr w:type="spellEnd"/>
      <w:r>
        <w:rPr>
          <w:i/>
        </w:rPr>
        <w:t xml:space="preserve"> </w:t>
      </w:r>
      <w:r w:rsidRPr="004B3F2C">
        <w:t>spp</w:t>
      </w:r>
      <w:r>
        <w:t xml:space="preserve">.).  The positive association with non-native Lehmann’s </w:t>
      </w:r>
      <w:proofErr w:type="spellStart"/>
      <w:r>
        <w:t>lovegrass</w:t>
      </w:r>
      <w:proofErr w:type="spellEnd"/>
      <w:r>
        <w:t xml:space="preserve"> may be a result of the relative persistence of this grass during dry periods (</w:t>
      </w:r>
      <w:proofErr w:type="spellStart"/>
      <w:r>
        <w:t>Kuvleski</w:t>
      </w:r>
      <w:proofErr w:type="spellEnd"/>
      <w:r>
        <w:t xml:space="preserve"> et al. 2002).  During the pair formation/breeding season, King (1998) found bobwhites preferred greater woody canopy cover than was found at random sites.  Bobwhites were also positively associated with a greater total amount of half-shrubs and tree species than found at random sites.</w:t>
      </w:r>
    </w:p>
    <w:p w:rsidR="00401D3D" w:rsidRDefault="00401D3D" w:rsidP="00401D3D">
      <w:pPr>
        <w:spacing w:line="480" w:lineRule="auto"/>
        <w:ind w:left="360"/>
      </w:pPr>
      <w:r>
        <w:t>Overall, King (1998) found that bobwhites selected sites with greater structural diversity than was typically available and taller vegetation than was found at random sites.  King also found that bobwhites selected sites with less bare ground, and therefore areas which were less patchy, than was randomly available.  At release sites, King (1998) found that sites with greater total cover had higher survival rates for released bobwhites.</w:t>
      </w:r>
    </w:p>
    <w:p w:rsidR="00401D3D" w:rsidRDefault="00401D3D" w:rsidP="00401D3D">
      <w:pPr>
        <w:spacing w:line="480" w:lineRule="auto"/>
        <w:ind w:left="360"/>
      </w:pPr>
      <w:proofErr w:type="spellStart"/>
      <w:r>
        <w:t>Guthery</w:t>
      </w:r>
      <w:proofErr w:type="spellEnd"/>
      <w:r>
        <w:t xml:space="preserve"> et al. (2000) compared the vegetative features at sites used by masked bobwhites to randomly selected sites in both Arizona and Sonora.  They also compared these features to sites in Texas which were utilized by the related Texas bobwhite.  The Arizona sites included in </w:t>
      </w:r>
      <w:proofErr w:type="spellStart"/>
      <w:r>
        <w:t>Guthery</w:t>
      </w:r>
      <w:proofErr w:type="spellEnd"/>
      <w:r>
        <w:t xml:space="preserve"> et </w:t>
      </w:r>
      <w:r>
        <w:lastRenderedPageBreak/>
        <w:t xml:space="preserve">al. (2000) may have been identical to those analyzed by King (1998) since King is included as an author but this is not explicitly stated.  </w:t>
      </w:r>
      <w:proofErr w:type="spellStart"/>
      <w:r>
        <w:t>Guthery</w:t>
      </w:r>
      <w:proofErr w:type="spellEnd"/>
      <w:r>
        <w:t xml:space="preserve"> et al. (2000) did not differentiate habitat use by season and included data from both the summer breeding season and winter covey season.  Additionally, they introduce a measure of cover that is directly related to the vulnerability to predators and evaluate this vulnerability at two levels: 1) the disc of vulnerability assesses the vulnerability to terrestrial predators at ground level, and 2) the cone of vulnerability assesses the vulnerability to aerial predators.  The method and rationale for calculating these metrics can be found in Kopp et al. (1998).  To relate to the work by King (1998), the disc of vulnerability can be compared to the mean vegetation structure at 15cm and 50cm whereas the cone of vulnerability can be compared to the mean vegetation structure at 1m and 2m.  Despite these differences in sampling methodology, they found similar trends among used versus random sites to those of King (1998).  In general, masked bobwhites selected areas with greater amounts of tall vegetation, woody vegetation, and lower temperatures at ground level than were randomly available.  </w:t>
      </w:r>
      <w:proofErr w:type="spellStart"/>
      <w:r>
        <w:t>Guthery</w:t>
      </w:r>
      <w:proofErr w:type="spellEnd"/>
      <w:r>
        <w:t xml:space="preserve"> et al. (2000) speculate that the selection of tall vegetation and woody vegetation is a function of the high density of avian predators and the need for lower operative temperatures.   They recommend increasing the amount of both woody and herbaceous cover (with a focus on herbaceous cover) to address both predation and thermal regulation.  </w:t>
      </w:r>
      <w:proofErr w:type="spellStart"/>
      <w:r>
        <w:t>Guthery</w:t>
      </w:r>
      <w:proofErr w:type="spellEnd"/>
      <w:r>
        <w:t xml:space="preserve"> et al. (2001) also investigated habitat use under a multivariate perspective and found compensatory effects such that, under appropriate levels of all other cover variables, the optimal level of any one cover variable widened.   For example, optimal levels of woody cover ranged from 15% to 40% unless other variables were in an acceptable range, in which case the optimal range expanded to between 0% and 45%.  </w:t>
      </w:r>
    </w:p>
    <w:p w:rsidR="00401D3D" w:rsidRPr="004F692A" w:rsidRDefault="00401D3D" w:rsidP="00401D3D">
      <w:pPr>
        <w:spacing w:line="480" w:lineRule="auto"/>
        <w:ind w:left="360"/>
        <w:rPr>
          <w:u w:val="single"/>
        </w:rPr>
      </w:pPr>
    </w:p>
    <w:p w:rsidR="00401D3D" w:rsidRPr="008B1CD9" w:rsidRDefault="00401D3D" w:rsidP="00401D3D">
      <w:pPr>
        <w:pStyle w:val="ListParagraph"/>
        <w:numPr>
          <w:ilvl w:val="0"/>
          <w:numId w:val="15"/>
        </w:numPr>
        <w:spacing w:line="480" w:lineRule="auto"/>
        <w:rPr>
          <w:u w:val="single"/>
        </w:rPr>
      </w:pPr>
      <w:r>
        <w:t>Reproduction-</w:t>
      </w:r>
    </w:p>
    <w:p w:rsidR="00401D3D" w:rsidRPr="008B1CD9" w:rsidRDefault="00401D3D" w:rsidP="00401D3D">
      <w:pPr>
        <w:pStyle w:val="ListParagraph"/>
        <w:spacing w:line="480" w:lineRule="auto"/>
        <w:ind w:left="360"/>
        <w:rPr>
          <w:u w:val="single"/>
        </w:rPr>
      </w:pPr>
      <w:r>
        <w:lastRenderedPageBreak/>
        <w:t xml:space="preserve">During the breeding season, King (1998) found that masked bobwhites preferred areas with a higher percentage of woody cover (18.17% </w:t>
      </w:r>
      <w:proofErr w:type="spellStart"/>
      <w:r>
        <w:t>vs</w:t>
      </w:r>
      <w:proofErr w:type="spellEnd"/>
      <w:r>
        <w:t xml:space="preserve"> 6.99%, </w:t>
      </w:r>
      <w:r>
        <w:rPr>
          <w:i/>
        </w:rPr>
        <w:t>P=</w:t>
      </w:r>
      <w:r>
        <w:t xml:space="preserve">.002) and trees (1 tree/ used point </w:t>
      </w:r>
      <w:proofErr w:type="spellStart"/>
      <w:r>
        <w:t>vs</w:t>
      </w:r>
      <w:proofErr w:type="spellEnd"/>
      <w:r>
        <w:t xml:space="preserve"> .99 tree/ random point, </w:t>
      </w:r>
      <w:r>
        <w:rPr>
          <w:i/>
        </w:rPr>
        <w:t>P=</w:t>
      </w:r>
      <w:r>
        <w:t>0.05).  Similar to the non-breeding season, King also found that masked bobwhites preferred areas with taller vegetation, preferentially using areas with greater amounts of vegetation structure at 50cm, 1m, and 2m from the ground.   King also found that breeding masked bobwhites preferred areas with a greater number of forbs (3.8/1,000 cm</w:t>
      </w:r>
      <w:r>
        <w:rPr>
          <w:vertAlign w:val="superscript"/>
        </w:rPr>
        <w:t>2</w:t>
      </w:r>
      <w:r>
        <w:t xml:space="preserve"> </w:t>
      </w:r>
      <w:proofErr w:type="spellStart"/>
      <w:r>
        <w:t>vs</w:t>
      </w:r>
      <w:proofErr w:type="spellEnd"/>
      <w:r>
        <w:t xml:space="preserve"> 0.43/1,000 cm</w:t>
      </w:r>
      <w:r>
        <w:rPr>
          <w:vertAlign w:val="superscript"/>
        </w:rPr>
        <w:t>2</w:t>
      </w:r>
      <w:r>
        <w:t xml:space="preserve">, </w:t>
      </w:r>
      <w:r>
        <w:rPr>
          <w:i/>
        </w:rPr>
        <w:t>P=</w:t>
      </w:r>
      <w:r>
        <w:t>.059) and half-shrub species (0.82/1,000 cm</w:t>
      </w:r>
      <w:r>
        <w:rPr>
          <w:vertAlign w:val="superscript"/>
        </w:rPr>
        <w:t>2</w:t>
      </w:r>
      <w:r>
        <w:t xml:space="preserve"> vs. 0.66</w:t>
      </w:r>
      <w:r w:rsidRPr="00820A41">
        <w:t xml:space="preserve"> </w:t>
      </w:r>
      <w:r>
        <w:t>/1,000 cm</w:t>
      </w:r>
      <w:r>
        <w:rPr>
          <w:vertAlign w:val="superscript"/>
        </w:rPr>
        <w:t>2</w:t>
      </w:r>
      <w:r>
        <w:t xml:space="preserve">, </w:t>
      </w:r>
      <w:r>
        <w:rPr>
          <w:i/>
        </w:rPr>
        <w:t>P=</w:t>
      </w:r>
      <w:r>
        <w:t xml:space="preserve">0.040) than were randomly available on the landscape.   </w:t>
      </w:r>
    </w:p>
    <w:p w:rsidR="00401D3D" w:rsidRDefault="00401D3D" w:rsidP="00401D3D">
      <w:pPr>
        <w:pStyle w:val="ListParagraph"/>
        <w:numPr>
          <w:ilvl w:val="0"/>
          <w:numId w:val="15"/>
        </w:numPr>
        <w:spacing w:line="480" w:lineRule="auto"/>
        <w:rPr>
          <w:u w:val="single"/>
        </w:rPr>
      </w:pPr>
      <w:r>
        <w:t xml:space="preserve">Food-  </w:t>
      </w:r>
    </w:p>
    <w:p w:rsidR="00401D3D" w:rsidRPr="004629E6" w:rsidRDefault="00401D3D" w:rsidP="00401D3D">
      <w:pPr>
        <w:pStyle w:val="ListParagraph"/>
        <w:spacing w:line="480" w:lineRule="auto"/>
        <w:ind w:left="360"/>
        <w:rPr>
          <w:u w:val="single"/>
        </w:rPr>
        <w:sectPr w:rsidR="00401D3D" w:rsidRPr="004629E6">
          <w:pgSz w:w="12240" w:h="15840"/>
          <w:pgMar w:top="1440" w:right="1440" w:bottom="1440" w:left="1440" w:header="720" w:footer="720" w:gutter="0"/>
          <w:cols w:space="720"/>
          <w:docGrid w:linePitch="360"/>
        </w:sectPr>
      </w:pPr>
      <w:r>
        <w:t xml:space="preserve">King (1998) found masked bobwhites preferred areas with greater numbers of native grasses than was randomly available.  Greater numbers of grass species may provide higher food availability but no direct evidence supports this link aside from the early records of the diet of masked bobwhite described above (Table 1).  </w:t>
      </w:r>
      <w:proofErr w:type="spellStart"/>
      <w:r>
        <w:t>Kuvleski</w:t>
      </w:r>
      <w:proofErr w:type="spellEnd"/>
      <w:r>
        <w:t xml:space="preserve"> et al. (2001) also speculated that native grasses and forbs may provide a better source of food for masked bobwhites than exotic grasses.  Simms (1989) noted that although masked bobwhite utilized </w:t>
      </w:r>
      <w:proofErr w:type="spellStart"/>
      <w:r>
        <w:t>bufflegrass</w:t>
      </w:r>
      <w:proofErr w:type="spellEnd"/>
      <w:r>
        <w:t xml:space="preserve"> for cover, they were never far from native grasses and forbs and speculated that this was likely because native grasses and forbs were a necessary food source.</w:t>
      </w:r>
    </w:p>
    <w:p w:rsidR="00401D3D" w:rsidRPr="001C603C" w:rsidRDefault="00401D3D" w:rsidP="00401D3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401D3D" w:rsidRPr="001D7929" w:rsidRDefault="00401D3D" w:rsidP="00401D3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Relationship between measured habitat variables, critical life history requirements, and habitat suitability for masked bobwhites.</w:t>
      </w:r>
      <w:proofErr w:type="gramEnd"/>
      <w:r>
        <w:rPr>
          <w:sz w:val="24"/>
          <w:szCs w:val="24"/>
        </w:rPr>
        <w:t xml:space="preserve"> Measured habitat variables listed below are described in section 4. </w:t>
      </w:r>
    </w:p>
    <w:p w:rsidR="00401D3D" w:rsidRPr="005E57DD" w:rsidRDefault="00401D3D" w:rsidP="00401D3D">
      <w:pPr>
        <w:tabs>
          <w:tab w:val="left" w:pos="5355"/>
        </w:tabs>
        <w:ind w:left="720"/>
        <w:rPr>
          <w:u w:val="single"/>
        </w:rPr>
      </w:pPr>
      <w:r w:rsidRPr="00696F84">
        <w:rPr>
          <w:noProof/>
          <w:u w:val="single"/>
        </w:rPr>
        <mc:AlternateContent>
          <mc:Choice Requires="wps">
            <w:drawing>
              <wp:anchor distT="0" distB="0" distL="114300" distR="114300" simplePos="0" relativeHeight="251949056" behindDoc="0" locked="0" layoutInCell="1" allowOverlap="1" wp14:anchorId="351EC833" wp14:editId="78F30B9D">
                <wp:simplePos x="0" y="0"/>
                <wp:positionH relativeFrom="column">
                  <wp:posOffset>-438149</wp:posOffset>
                </wp:positionH>
                <wp:positionV relativeFrom="paragraph">
                  <wp:posOffset>190500</wp:posOffset>
                </wp:positionV>
                <wp:extent cx="495300" cy="285750"/>
                <wp:effectExtent l="0" t="0" r="19050" b="19050"/>
                <wp:wrapNone/>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WSD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4.5pt;margin-top:15pt;width:39pt;height: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">
                <v:textbox>
                  <w:txbxContent>
                    <w:p w:rsidR="00401D3D" w:rsidRDefault="00401D3D" w:rsidP="00401D3D">
                      <w:r>
                        <w:rPr>
                          <w:noProof/>
                        </w:rPr>
                        <w:t>WSD</w:t>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401D3D" w:rsidRDefault="00401D3D" w:rsidP="00401D3D">
      <w:pPr>
        <w:tabs>
          <w:tab w:val="left" w:pos="5355"/>
        </w:tabs>
        <w:ind w:left="720"/>
        <w:rPr>
          <w:u w:val="single"/>
        </w:rPr>
      </w:pPr>
      <w:r>
        <w:rPr>
          <w:noProof/>
          <w:u w:val="single"/>
        </w:rPr>
        <mc:AlternateContent>
          <mc:Choice Requires="wps">
            <w:drawing>
              <wp:anchor distT="0" distB="0" distL="114300" distR="114300" simplePos="0" relativeHeight="251975680" behindDoc="0" locked="0" layoutInCell="1" allowOverlap="1" wp14:anchorId="1F1183FE" wp14:editId="7E0167C9">
                <wp:simplePos x="0" y="0"/>
                <wp:positionH relativeFrom="column">
                  <wp:posOffset>57150</wp:posOffset>
                </wp:positionH>
                <wp:positionV relativeFrom="paragraph">
                  <wp:posOffset>20320</wp:posOffset>
                </wp:positionV>
                <wp:extent cx="1000125" cy="419100"/>
                <wp:effectExtent l="0" t="0" r="47625" b="76200"/>
                <wp:wrapNone/>
                <wp:docPr id="384" name="Straight Arrow Connector 384"/>
                <wp:cNvGraphicFramePr/>
                <a:graphic xmlns:a="http://schemas.openxmlformats.org/drawingml/2006/main">
                  <a:graphicData uri="http://schemas.microsoft.com/office/word/2010/wordprocessingShape">
                    <wps:wsp>
                      <wps:cNvCnPr/>
                      <wps:spPr>
                        <a:xfrm>
                          <a:off x="0" y="0"/>
                          <a:ext cx="1000125"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4.5pt;margin-top:1.6pt;width:78.75pt;height:3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" strokecolor="black [3040]">
                <v:stroke endarrow="open"/>
              </v:shape>
            </w:pict>
          </mc:Fallback>
        </mc:AlternateContent>
      </w:r>
      <w:r w:rsidRPr="00696F84">
        <w:rPr>
          <w:noProof/>
          <w:u w:val="single"/>
        </w:rPr>
        <mc:AlternateContent>
          <mc:Choice Requires="wps">
            <w:drawing>
              <wp:anchor distT="0" distB="0" distL="114300" distR="114300" simplePos="0" relativeHeight="251927552" behindDoc="0" locked="0" layoutInCell="1" allowOverlap="1" wp14:anchorId="16F772EC" wp14:editId="2E00869A">
                <wp:simplePos x="0" y="0"/>
                <wp:positionH relativeFrom="column">
                  <wp:posOffset>-438149</wp:posOffset>
                </wp:positionH>
                <wp:positionV relativeFrom="paragraph">
                  <wp:posOffset>229870</wp:posOffset>
                </wp:positionV>
                <wp:extent cx="495300" cy="285750"/>
                <wp:effectExtent l="0" t="0" r="19050" b="19050"/>
                <wp:wrapNone/>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WC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34.5pt;margin-top:18.1pt;width:39pt;height: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">
                <v:textbox>
                  <w:txbxContent>
                    <w:p w:rsidR="00401D3D" w:rsidRDefault="00401D3D" w:rsidP="00401D3D">
                      <w:r>
                        <w:rPr>
                          <w:noProof/>
                        </w:rPr>
                        <w:t>WC</w:t>
                      </w:r>
                    </w:p>
                  </w:txbxContent>
                </v:textbox>
              </v:shape>
            </w:pict>
          </mc:Fallback>
        </mc:AlternateContent>
      </w:r>
      <w:r w:rsidRPr="00696F84">
        <w:rPr>
          <w:noProof/>
          <w:u w:val="single"/>
        </w:rPr>
        <mc:AlternateContent>
          <mc:Choice Requires="wps">
            <w:drawing>
              <wp:anchor distT="0" distB="0" distL="114300" distR="114300" simplePos="0" relativeHeight="251947008" behindDoc="0" locked="0" layoutInCell="1" allowOverlap="1" wp14:anchorId="653884A1" wp14:editId="444507A7">
                <wp:simplePos x="0" y="0"/>
                <wp:positionH relativeFrom="column">
                  <wp:posOffset>1057275</wp:posOffset>
                </wp:positionH>
                <wp:positionV relativeFrom="paragraph">
                  <wp:posOffset>266065</wp:posOffset>
                </wp:positionV>
                <wp:extent cx="1266825" cy="285750"/>
                <wp:effectExtent l="0" t="0" r="28575" b="19050"/>
                <wp:wrapNone/>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Woody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83.25pt;margin-top:20.95pt;width:99.75pt;height:2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pZJwIAAE8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">
                <v:textbox>
                  <w:txbxContent>
                    <w:p w:rsidR="00401D3D" w:rsidRDefault="00401D3D" w:rsidP="00401D3D">
                      <w:r>
                        <w:rPr>
                          <w:noProof/>
                        </w:rPr>
                        <w:t>Woody Cover</w:t>
                      </w:r>
                    </w:p>
                  </w:txbxContent>
                </v:textbox>
              </v:shape>
            </w:pict>
          </mc:Fallback>
        </mc:AlternateContent>
      </w:r>
    </w:p>
    <w:p w:rsidR="00401D3D" w:rsidRPr="007B1E49" w:rsidRDefault="00401D3D" w:rsidP="00401D3D">
      <w:pPr>
        <w:pStyle w:val="ListParagraph"/>
      </w:pPr>
      <w:r>
        <w:rPr>
          <w:noProof/>
          <w:u w:val="single"/>
        </w:rPr>
        <mc:AlternateContent>
          <mc:Choice Requires="wps">
            <w:drawing>
              <wp:anchor distT="0" distB="0" distL="114300" distR="114300" simplePos="0" relativeHeight="251981824" behindDoc="0" locked="0" layoutInCell="1" allowOverlap="1" wp14:anchorId="2743727A" wp14:editId="618B7FDF">
                <wp:simplePos x="0" y="0"/>
                <wp:positionH relativeFrom="column">
                  <wp:posOffset>6124575</wp:posOffset>
                </wp:positionH>
                <wp:positionV relativeFrom="paragraph">
                  <wp:posOffset>296545</wp:posOffset>
                </wp:positionV>
                <wp:extent cx="866775" cy="1381125"/>
                <wp:effectExtent l="0" t="0" r="47625" b="47625"/>
                <wp:wrapNone/>
                <wp:docPr id="391" name="Straight Arrow Connector 391"/>
                <wp:cNvGraphicFramePr/>
                <a:graphic xmlns:a="http://schemas.openxmlformats.org/drawingml/2006/main">
                  <a:graphicData uri="http://schemas.microsoft.com/office/word/2010/wordprocessingShape">
                    <wps:wsp>
                      <wps:cNvCnPr/>
                      <wps:spPr>
                        <a:xfrm>
                          <a:off x="0" y="0"/>
                          <a:ext cx="866775" cy="1381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1" o:spid="_x0000_s1026" type="#_x0000_t32" style="position:absolute;margin-left:482.25pt;margin-top:23.35pt;width:68.25pt;height:10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80800" behindDoc="0" locked="0" layoutInCell="1" allowOverlap="1" wp14:anchorId="3FB567C7" wp14:editId="2D5B07FF">
                <wp:simplePos x="0" y="0"/>
                <wp:positionH relativeFrom="column">
                  <wp:posOffset>2324100</wp:posOffset>
                </wp:positionH>
                <wp:positionV relativeFrom="paragraph">
                  <wp:posOffset>297180</wp:posOffset>
                </wp:positionV>
                <wp:extent cx="2686050" cy="1123950"/>
                <wp:effectExtent l="0" t="38100" r="57150" b="19050"/>
                <wp:wrapNone/>
                <wp:docPr id="390" name="Straight Arrow Connector 390"/>
                <wp:cNvGraphicFramePr/>
                <a:graphic xmlns:a="http://schemas.openxmlformats.org/drawingml/2006/main">
                  <a:graphicData uri="http://schemas.microsoft.com/office/word/2010/wordprocessingShape">
                    <wps:wsp>
                      <wps:cNvCnPr/>
                      <wps:spPr>
                        <a:xfrm flipV="1">
                          <a:off x="0" y="0"/>
                          <a:ext cx="268605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183pt;margin-top:23.4pt;width:211.5pt;height:88.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79776" behindDoc="0" locked="0" layoutInCell="1" allowOverlap="1" wp14:anchorId="184E9F26" wp14:editId="1B3C42A8">
                <wp:simplePos x="0" y="0"/>
                <wp:positionH relativeFrom="column">
                  <wp:posOffset>2324100</wp:posOffset>
                </wp:positionH>
                <wp:positionV relativeFrom="paragraph">
                  <wp:posOffset>68580</wp:posOffset>
                </wp:positionV>
                <wp:extent cx="2686050" cy="228600"/>
                <wp:effectExtent l="0" t="0" r="76200" b="95250"/>
                <wp:wrapNone/>
                <wp:docPr id="389" name="Straight Arrow Connector 389"/>
                <wp:cNvGraphicFramePr/>
                <a:graphic xmlns:a="http://schemas.openxmlformats.org/drawingml/2006/main">
                  <a:graphicData uri="http://schemas.microsoft.com/office/word/2010/wordprocessingShape">
                    <wps:wsp>
                      <wps:cNvCnPr/>
                      <wps:spPr>
                        <a:xfrm>
                          <a:off x="0" y="0"/>
                          <a:ext cx="268605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9" o:spid="_x0000_s1026" type="#_x0000_t32" style="position:absolute;margin-left:183pt;margin-top:5.4pt;width:211.5pt;height:1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78752" behindDoc="0" locked="0" layoutInCell="1" allowOverlap="1" wp14:anchorId="71D5F64D" wp14:editId="3856EEEB">
                <wp:simplePos x="0" y="0"/>
                <wp:positionH relativeFrom="column">
                  <wp:posOffset>5010150</wp:posOffset>
                </wp:positionH>
                <wp:positionV relativeFrom="paragraph">
                  <wp:posOffset>149860</wp:posOffset>
                </wp:positionV>
                <wp:extent cx="1114425" cy="285750"/>
                <wp:effectExtent l="0" t="0" r="28575"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Reproduction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394.5pt;margin-top:11.8pt;width:87.75pt;height:2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paJwIAAE8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">
                <v:textbox>
                  <w:txbxContent>
                    <w:p w:rsidR="00401D3D" w:rsidRDefault="00401D3D" w:rsidP="00401D3D">
                      <w:r>
                        <w:rPr>
                          <w:noProof/>
                        </w:rPr>
                        <w:t>Reproduction</w:t>
                      </w:r>
                    </w:p>
                  </w:txbxContent>
                </v:textbox>
              </v:shape>
            </w:pict>
          </mc:Fallback>
        </mc:AlternateContent>
      </w:r>
      <w:r>
        <w:rPr>
          <w:noProof/>
          <w:u w:val="single"/>
        </w:rPr>
        <mc:AlternateContent>
          <mc:Choice Requires="wps">
            <w:drawing>
              <wp:anchor distT="0" distB="0" distL="114300" distR="114300" simplePos="0" relativeHeight="251938816" behindDoc="0" locked="0" layoutInCell="1" allowOverlap="1" wp14:anchorId="7A188C74" wp14:editId="1AD12B3D">
                <wp:simplePos x="0" y="0"/>
                <wp:positionH relativeFrom="column">
                  <wp:posOffset>2324100</wp:posOffset>
                </wp:positionH>
                <wp:positionV relativeFrom="paragraph">
                  <wp:posOffset>68580</wp:posOffset>
                </wp:positionV>
                <wp:extent cx="2686050" cy="1609725"/>
                <wp:effectExtent l="0" t="0" r="57150" b="47625"/>
                <wp:wrapNone/>
                <wp:docPr id="739" name="Straight Arrow Connector 739"/>
                <wp:cNvGraphicFramePr/>
                <a:graphic xmlns:a="http://schemas.openxmlformats.org/drawingml/2006/main">
                  <a:graphicData uri="http://schemas.microsoft.com/office/word/2010/wordprocessingShape">
                    <wps:wsp>
                      <wps:cNvCnPr/>
                      <wps:spPr>
                        <a:xfrm>
                          <a:off x="0" y="0"/>
                          <a:ext cx="2686050"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9" o:spid="_x0000_s1026" type="#_x0000_t32" style="position:absolute;margin-left:183pt;margin-top:5.4pt;width:211.5pt;height:126.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4656" behindDoc="0" locked="0" layoutInCell="1" allowOverlap="1" wp14:anchorId="6574889E" wp14:editId="42A9FDD9">
                <wp:simplePos x="0" y="0"/>
                <wp:positionH relativeFrom="column">
                  <wp:posOffset>57150</wp:posOffset>
                </wp:positionH>
                <wp:positionV relativeFrom="paragraph">
                  <wp:posOffset>68580</wp:posOffset>
                </wp:positionV>
                <wp:extent cx="1000125" cy="47625"/>
                <wp:effectExtent l="0" t="38100" r="47625" b="104775"/>
                <wp:wrapNone/>
                <wp:docPr id="383" name="Straight Arrow Connector 383"/>
                <wp:cNvGraphicFramePr/>
                <a:graphic xmlns:a="http://schemas.openxmlformats.org/drawingml/2006/main">
                  <a:graphicData uri="http://schemas.microsoft.com/office/word/2010/wordprocessingShape">
                    <wps:wsp>
                      <wps:cNvCnPr/>
                      <wps:spPr>
                        <a:xfrm>
                          <a:off x="0" y="0"/>
                          <a:ext cx="10001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4.5pt;margin-top:5.4pt;width:78.75pt;height:3.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973632" behindDoc="0" locked="0" layoutInCell="1" allowOverlap="1" wp14:anchorId="0E7C4F9E" wp14:editId="52071572">
                <wp:simplePos x="0" y="0"/>
                <wp:positionH relativeFrom="column">
                  <wp:posOffset>57150</wp:posOffset>
                </wp:positionH>
                <wp:positionV relativeFrom="paragraph">
                  <wp:posOffset>68580</wp:posOffset>
                </wp:positionV>
                <wp:extent cx="1000125" cy="313690"/>
                <wp:effectExtent l="0" t="57150" r="0" b="29210"/>
                <wp:wrapNone/>
                <wp:docPr id="382" name="Straight Arrow Connector 382"/>
                <wp:cNvGraphicFramePr/>
                <a:graphic xmlns:a="http://schemas.openxmlformats.org/drawingml/2006/main">
                  <a:graphicData uri="http://schemas.microsoft.com/office/word/2010/wordprocessingShape">
                    <wps:wsp>
                      <wps:cNvCnPr/>
                      <wps:spPr>
                        <a:xfrm flipV="1">
                          <a:off x="0" y="0"/>
                          <a:ext cx="1000125" cy="313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4.5pt;margin-top:5.4pt;width:78.75pt;height:24.7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2608" behindDoc="0" locked="0" layoutInCell="1" allowOverlap="1" wp14:anchorId="74CEA754" wp14:editId="36F63774">
                <wp:simplePos x="0" y="0"/>
                <wp:positionH relativeFrom="column">
                  <wp:posOffset>57150</wp:posOffset>
                </wp:positionH>
                <wp:positionV relativeFrom="paragraph">
                  <wp:posOffset>68580</wp:posOffset>
                </wp:positionV>
                <wp:extent cx="1000125" cy="657225"/>
                <wp:effectExtent l="0" t="38100" r="47625" b="28575"/>
                <wp:wrapNone/>
                <wp:docPr id="381" name="Straight Arrow Connector 381"/>
                <wp:cNvGraphicFramePr/>
                <a:graphic xmlns:a="http://schemas.openxmlformats.org/drawingml/2006/main">
                  <a:graphicData uri="http://schemas.microsoft.com/office/word/2010/wordprocessingShape">
                    <wps:wsp>
                      <wps:cNvCnPr/>
                      <wps:spPr>
                        <a:xfrm flipV="1">
                          <a:off x="0" y="0"/>
                          <a:ext cx="1000125" cy="657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4.5pt;margin-top:5.4pt;width:78.75pt;height:51.7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9296" behindDoc="0" locked="0" layoutInCell="1" allowOverlap="1" wp14:anchorId="1EBA3363" wp14:editId="68521310">
                <wp:simplePos x="0" y="0"/>
                <wp:positionH relativeFrom="column">
                  <wp:posOffset>-438149</wp:posOffset>
                </wp:positionH>
                <wp:positionV relativeFrom="paragraph">
                  <wp:posOffset>240030</wp:posOffset>
                </wp:positionV>
                <wp:extent cx="495300" cy="285750"/>
                <wp:effectExtent l="0" t="0" r="19050"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TSC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34.5pt;margin-top:18.9pt;width:39pt;height:2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RCKQIAAE4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">
                <v:textbox>
                  <w:txbxContent>
                    <w:p w:rsidR="00401D3D" w:rsidRDefault="00401D3D" w:rsidP="00401D3D">
                      <w:r>
                        <w:rPr>
                          <w:noProof/>
                        </w:rPr>
                        <w:t>TSC</w:t>
                      </w:r>
                    </w:p>
                  </w:txbxContent>
                </v:textbox>
              </v:shape>
            </w:pict>
          </mc:Fallback>
        </mc:AlternateContent>
      </w:r>
    </w:p>
    <w:p w:rsidR="00401D3D" w:rsidRDefault="00401D3D" w:rsidP="00401D3D">
      <w:pPr>
        <w:tabs>
          <w:tab w:val="left" w:pos="5355"/>
        </w:tabs>
        <w:ind w:left="720"/>
      </w:pPr>
      <w:r w:rsidRPr="00696F84">
        <w:rPr>
          <w:noProof/>
          <w:u w:val="single"/>
        </w:rPr>
        <mc:AlternateContent>
          <mc:Choice Requires="wps">
            <w:drawing>
              <wp:anchor distT="0" distB="0" distL="114300" distR="114300" simplePos="0" relativeHeight="251934720" behindDoc="0" locked="0" layoutInCell="1" allowOverlap="1" wp14:anchorId="2FB22C33" wp14:editId="61565CC5">
                <wp:simplePos x="0" y="0"/>
                <wp:positionH relativeFrom="column">
                  <wp:posOffset>1057275</wp:posOffset>
                </wp:positionH>
                <wp:positionV relativeFrom="paragraph">
                  <wp:posOffset>257810</wp:posOffset>
                </wp:positionV>
                <wp:extent cx="1266825" cy="285750"/>
                <wp:effectExtent l="0" t="0" r="28575" b="19050"/>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83.25pt;margin-top:20.3pt;width:99.75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">
                <v:textbox>
                  <w:txbxContent>
                    <w:p w:rsidR="00401D3D" w:rsidRDefault="00401D3D"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48032" behindDoc="0" locked="0" layoutInCell="1" allowOverlap="1" wp14:anchorId="4931CCE7" wp14:editId="168EA3DF">
                <wp:simplePos x="0" y="0"/>
                <wp:positionH relativeFrom="column">
                  <wp:posOffset>-438149</wp:posOffset>
                </wp:positionH>
                <wp:positionV relativeFrom="paragraph">
                  <wp:posOffset>259715</wp:posOffset>
                </wp:positionV>
                <wp:extent cx="495300" cy="285750"/>
                <wp:effectExtent l="0" t="0" r="19050" b="19050"/>
                <wp:wrapNone/>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t>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34.5pt;margin-top:20.45pt;width:39pt;height: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">
                <v:textbox>
                  <w:txbxContent>
                    <w:p w:rsidR="00401D3D" w:rsidRDefault="00401D3D" w:rsidP="00401D3D">
                      <w:r>
                        <w:t>NT</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6704" behindDoc="0" locked="0" layoutInCell="1" allowOverlap="1" wp14:anchorId="79314F57" wp14:editId="73BDB8AF">
                <wp:simplePos x="0" y="0"/>
                <wp:positionH relativeFrom="column">
                  <wp:posOffset>2324100</wp:posOffset>
                </wp:positionH>
                <wp:positionV relativeFrom="paragraph">
                  <wp:posOffset>288925</wp:posOffset>
                </wp:positionV>
                <wp:extent cx="2686050" cy="1885315"/>
                <wp:effectExtent l="0" t="38100" r="57150" b="19685"/>
                <wp:wrapNone/>
                <wp:docPr id="385" name="Straight Arrow Connector 385"/>
                <wp:cNvGraphicFramePr/>
                <a:graphic xmlns:a="http://schemas.openxmlformats.org/drawingml/2006/main">
                  <a:graphicData uri="http://schemas.microsoft.com/office/word/2010/wordprocessingShape">
                    <wps:wsp>
                      <wps:cNvCnPr/>
                      <wps:spPr>
                        <a:xfrm flipV="1">
                          <a:off x="0" y="0"/>
                          <a:ext cx="2686050" cy="1885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183pt;margin-top:22.75pt;width:211.5pt;height:148.4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39840" behindDoc="0" locked="0" layoutInCell="1" allowOverlap="1" wp14:anchorId="506309FC" wp14:editId="0282DE7E">
                <wp:simplePos x="0" y="0"/>
                <wp:positionH relativeFrom="column">
                  <wp:posOffset>2324100</wp:posOffset>
                </wp:positionH>
                <wp:positionV relativeFrom="paragraph">
                  <wp:posOffset>79375</wp:posOffset>
                </wp:positionV>
                <wp:extent cx="2686050" cy="952500"/>
                <wp:effectExtent l="0" t="0" r="57150" b="76200"/>
                <wp:wrapNone/>
                <wp:docPr id="742" name="Straight Arrow Connector 742"/>
                <wp:cNvGraphicFramePr/>
                <a:graphic xmlns:a="http://schemas.openxmlformats.org/drawingml/2006/main">
                  <a:graphicData uri="http://schemas.microsoft.com/office/word/2010/wordprocessingShape">
                    <wps:wsp>
                      <wps:cNvCnPr/>
                      <wps:spPr>
                        <a:xfrm>
                          <a:off x="0" y="0"/>
                          <a:ext cx="268605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2" o:spid="_x0000_s1026" type="#_x0000_t32" style="position:absolute;margin-left:183pt;margin-top:6.25pt;width:211.5pt;height: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941888" behindDoc="0" locked="0" layoutInCell="1" allowOverlap="1" wp14:anchorId="719E485C" wp14:editId="604AE14A">
                <wp:simplePos x="0" y="0"/>
                <wp:positionH relativeFrom="column">
                  <wp:posOffset>2324100</wp:posOffset>
                </wp:positionH>
                <wp:positionV relativeFrom="paragraph">
                  <wp:posOffset>288925</wp:posOffset>
                </wp:positionV>
                <wp:extent cx="2686050" cy="485140"/>
                <wp:effectExtent l="0" t="76200" r="76200" b="29210"/>
                <wp:wrapNone/>
                <wp:docPr id="743" name="Straight Arrow Connector 743"/>
                <wp:cNvGraphicFramePr/>
                <a:graphic xmlns:a="http://schemas.openxmlformats.org/drawingml/2006/main">
                  <a:graphicData uri="http://schemas.microsoft.com/office/word/2010/wordprocessingShape">
                    <wps:wsp>
                      <wps:cNvCnPr/>
                      <wps:spPr>
                        <a:xfrm flipV="1">
                          <a:off x="0" y="0"/>
                          <a:ext cx="2686050" cy="485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3" o:spid="_x0000_s1026" type="#_x0000_t32" style="position:absolute;margin-left:183pt;margin-top:22.75pt;width:211.5pt;height:38.2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44960" behindDoc="0" locked="0" layoutInCell="1" allowOverlap="1" wp14:anchorId="33B1CBFE" wp14:editId="46EBAFA2">
                <wp:simplePos x="0" y="0"/>
                <wp:positionH relativeFrom="column">
                  <wp:posOffset>2324100</wp:posOffset>
                </wp:positionH>
                <wp:positionV relativeFrom="paragraph">
                  <wp:posOffset>288925</wp:posOffset>
                </wp:positionV>
                <wp:extent cx="2686050" cy="1237615"/>
                <wp:effectExtent l="0" t="38100" r="57150" b="19685"/>
                <wp:wrapNone/>
                <wp:docPr id="744" name="Straight Arrow Connector 744"/>
                <wp:cNvGraphicFramePr/>
                <a:graphic xmlns:a="http://schemas.openxmlformats.org/drawingml/2006/main">
                  <a:graphicData uri="http://schemas.microsoft.com/office/word/2010/wordprocessingShape">
                    <wps:wsp>
                      <wps:cNvCnPr/>
                      <wps:spPr>
                        <a:xfrm flipV="1">
                          <a:off x="0" y="0"/>
                          <a:ext cx="2686050" cy="1237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4" o:spid="_x0000_s1026" type="#_x0000_t32" style="position:absolute;margin-left:183pt;margin-top:22.75pt;width:211.5pt;height:97.4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71584" behindDoc="0" locked="0" layoutInCell="1" allowOverlap="1" wp14:anchorId="5ABDA3F4" wp14:editId="3847BA22">
                <wp:simplePos x="0" y="0"/>
                <wp:positionH relativeFrom="column">
                  <wp:posOffset>57150</wp:posOffset>
                </wp:positionH>
                <wp:positionV relativeFrom="paragraph">
                  <wp:posOffset>79375</wp:posOffset>
                </wp:positionV>
                <wp:extent cx="1000125" cy="694690"/>
                <wp:effectExtent l="0" t="38100" r="47625" b="29210"/>
                <wp:wrapNone/>
                <wp:docPr id="380" name="Straight Arrow Connector 380"/>
                <wp:cNvGraphicFramePr/>
                <a:graphic xmlns:a="http://schemas.openxmlformats.org/drawingml/2006/main">
                  <a:graphicData uri="http://schemas.microsoft.com/office/word/2010/wordprocessingShape">
                    <wps:wsp>
                      <wps:cNvCnPr/>
                      <wps:spPr>
                        <a:xfrm flipV="1">
                          <a:off x="0" y="0"/>
                          <a:ext cx="1000125" cy="694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pt;margin-top:6.25pt;width:78.75pt;height:54.7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70560" behindDoc="0" locked="0" layoutInCell="1" allowOverlap="1" wp14:anchorId="32BC72CF" wp14:editId="028D3B7B">
                <wp:simplePos x="0" y="0"/>
                <wp:positionH relativeFrom="column">
                  <wp:posOffset>57150</wp:posOffset>
                </wp:positionH>
                <wp:positionV relativeFrom="paragraph">
                  <wp:posOffset>79375</wp:posOffset>
                </wp:positionV>
                <wp:extent cx="1000125" cy="352426"/>
                <wp:effectExtent l="0" t="57150" r="9525" b="28575"/>
                <wp:wrapNone/>
                <wp:docPr id="379" name="Straight Arrow Connector 379"/>
                <wp:cNvGraphicFramePr/>
                <a:graphic xmlns:a="http://schemas.openxmlformats.org/drawingml/2006/main">
                  <a:graphicData uri="http://schemas.microsoft.com/office/word/2010/wordprocessingShape">
                    <wps:wsp>
                      <wps:cNvCnPr/>
                      <wps:spPr>
                        <a:xfrm flipV="1">
                          <a:off x="0" y="0"/>
                          <a:ext cx="1000125" cy="3524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4.5pt;margin-top:6.25pt;width:78.75pt;height:27.7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69536" behindDoc="0" locked="0" layoutInCell="1" allowOverlap="1" wp14:anchorId="7F2F8DB6" wp14:editId="5E5C6984">
                <wp:simplePos x="0" y="0"/>
                <wp:positionH relativeFrom="column">
                  <wp:posOffset>57150</wp:posOffset>
                </wp:positionH>
                <wp:positionV relativeFrom="paragraph">
                  <wp:posOffset>79375</wp:posOffset>
                </wp:positionV>
                <wp:extent cx="1000125" cy="1094740"/>
                <wp:effectExtent l="0" t="38100" r="47625" b="29210"/>
                <wp:wrapNone/>
                <wp:docPr id="378" name="Straight Arrow Connector 378"/>
                <wp:cNvGraphicFramePr/>
                <a:graphic xmlns:a="http://schemas.openxmlformats.org/drawingml/2006/main">
                  <a:graphicData uri="http://schemas.microsoft.com/office/word/2010/wordprocessingShape">
                    <wps:wsp>
                      <wps:cNvCnPr/>
                      <wps:spPr>
                        <a:xfrm flipV="1">
                          <a:off x="0" y="0"/>
                          <a:ext cx="1000125" cy="1094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5pt;margin-top:6.25pt;width:78.75pt;height:86.2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0080" behindDoc="0" locked="0" layoutInCell="1" allowOverlap="1" wp14:anchorId="1A48DB2D" wp14:editId="780D083D">
                <wp:simplePos x="0" y="0"/>
                <wp:positionH relativeFrom="column">
                  <wp:posOffset>-438149</wp:posOffset>
                </wp:positionH>
                <wp:positionV relativeFrom="paragraph">
                  <wp:posOffset>288925</wp:posOffset>
                </wp:positionV>
                <wp:extent cx="495300" cy="285750"/>
                <wp:effectExtent l="0" t="0" r="19050" b="19050"/>
                <wp:wrapNone/>
                <wp:docPr id="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VC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34.5pt;margin-top:22.75pt;width:39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aKA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">
                <v:textbox>
                  <w:txbxContent>
                    <w:p w:rsidR="00401D3D" w:rsidRDefault="00401D3D" w:rsidP="00401D3D">
                      <w:r>
                        <w:rPr>
                          <w:noProof/>
                        </w:rPr>
                        <w:t>VC</w:t>
                      </w:r>
                    </w:p>
                  </w:txbxContent>
                </v:textbox>
              </v:shape>
            </w:pict>
          </mc:Fallback>
        </mc:AlternateContent>
      </w:r>
      <w:r>
        <w:rPr>
          <w:noProof/>
          <w:u w:val="single"/>
        </w:rPr>
        <mc:AlternateContent>
          <mc:Choice Requires="wps">
            <w:drawing>
              <wp:anchor distT="0" distB="0" distL="114300" distR="114300" simplePos="0" relativeHeight="251935744" behindDoc="0" locked="0" layoutInCell="1" allowOverlap="1" wp14:anchorId="27020386" wp14:editId="134DECCC">
                <wp:simplePos x="0" y="0"/>
                <wp:positionH relativeFrom="column">
                  <wp:posOffset>6124575</wp:posOffset>
                </wp:positionH>
                <wp:positionV relativeFrom="paragraph">
                  <wp:posOffset>286385</wp:posOffset>
                </wp:positionV>
                <wp:extent cx="866775" cy="742950"/>
                <wp:effectExtent l="0" t="0" r="66675" b="57150"/>
                <wp:wrapNone/>
                <wp:docPr id="746" name="Straight Arrow Connector 746"/>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46" o:spid="_x0000_s1026" type="#_x0000_t32" style="position:absolute;margin-left:482.25pt;margin-top:22.55pt;width:68.25pt;height:58.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Lu74+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930624" behindDoc="0" locked="0" layoutInCell="1" allowOverlap="1" wp14:anchorId="2F81FBAB" wp14:editId="28A09362">
                <wp:simplePos x="0" y="0"/>
                <wp:positionH relativeFrom="column">
                  <wp:posOffset>5010150</wp:posOffset>
                </wp:positionH>
                <wp:positionV relativeFrom="paragraph">
                  <wp:posOffset>141605</wp:posOffset>
                </wp:positionV>
                <wp:extent cx="1114425" cy="285750"/>
                <wp:effectExtent l="0" t="0" r="28575" b="1905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401D3D" w:rsidRDefault="00401D3D"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394.5pt;margin-top:11.15pt;width:87.7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cKvFMmAgAATwQAAA4AAAAAAAAAAAAAAAAALgIAAGRycy9lMm9E&#10;b2MueG1sUEsBAi0AFAAGAAgAAAAhAB7oFibfAAAACQEAAA8AAAAAAAAAAAAAAAAAgAQAAGRycy9k&#10;b3ducmV2LnhtbFBLBQYAAAAABAAEAPMAAACMBQAAAAA=&#10;">
                <v:textbox>
                  <w:txbxContent>
                    <w:p w:rsidR="00401D3D" w:rsidRDefault="00401D3D"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28576" behindDoc="0" locked="0" layoutInCell="1" allowOverlap="1" wp14:anchorId="3342DC49" wp14:editId="2709B383">
                <wp:simplePos x="0" y="0"/>
                <wp:positionH relativeFrom="column">
                  <wp:posOffset>1057275</wp:posOffset>
                </wp:positionH>
                <wp:positionV relativeFrom="paragraph">
                  <wp:posOffset>299085</wp:posOffset>
                </wp:positionV>
                <wp:extent cx="1266825" cy="285750"/>
                <wp:effectExtent l="0" t="0" r="28575" b="19050"/>
                <wp:wrapNone/>
                <wp:docPr id="748"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t>Forbs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48" o:spid="_x0000_s1149" type="#_x0000_t202" style="position:absolute;margin-left:83.25pt;margin-top:23.55pt;width:99.7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53ZKAIAAFE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">
                <v:textbox>
                  <w:txbxContent>
                    <w:p w:rsidR="00401D3D" w:rsidRDefault="00401D3D" w:rsidP="00401D3D">
                      <w:r>
                        <w:t>Forbs</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40864" behindDoc="0" locked="0" layoutInCell="1" allowOverlap="1" wp14:anchorId="3A387E02" wp14:editId="2446EF44">
                <wp:simplePos x="0" y="0"/>
                <wp:positionH relativeFrom="column">
                  <wp:posOffset>2324100</wp:posOffset>
                </wp:positionH>
                <wp:positionV relativeFrom="paragraph">
                  <wp:posOffset>128270</wp:posOffset>
                </wp:positionV>
                <wp:extent cx="2686050" cy="257175"/>
                <wp:effectExtent l="0" t="0" r="76200" b="104775"/>
                <wp:wrapNone/>
                <wp:docPr id="749" name="Straight Arrow Connector 749"/>
                <wp:cNvGraphicFramePr/>
                <a:graphic xmlns:a="http://schemas.openxmlformats.org/drawingml/2006/main">
                  <a:graphicData uri="http://schemas.microsoft.com/office/word/2010/wordprocessingShape">
                    <wps:wsp>
                      <wps:cNvCnPr/>
                      <wps:spPr>
                        <a:xfrm>
                          <a:off x="0" y="0"/>
                          <a:ext cx="268605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9" o:spid="_x0000_s1026" type="#_x0000_t32" style="position:absolute;margin-left:183pt;margin-top:10.1pt;width:211.5pt;height:2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968512" behindDoc="0" locked="0" layoutInCell="1" allowOverlap="1" wp14:anchorId="5055C3B1" wp14:editId="05413BCA">
                <wp:simplePos x="0" y="0"/>
                <wp:positionH relativeFrom="column">
                  <wp:posOffset>57150</wp:posOffset>
                </wp:positionH>
                <wp:positionV relativeFrom="paragraph">
                  <wp:posOffset>128270</wp:posOffset>
                </wp:positionV>
                <wp:extent cx="1000125" cy="1076326"/>
                <wp:effectExtent l="0" t="38100" r="47625" b="28575"/>
                <wp:wrapNone/>
                <wp:docPr id="377" name="Straight Arrow Connector 377"/>
                <wp:cNvGraphicFramePr/>
                <a:graphic xmlns:a="http://schemas.openxmlformats.org/drawingml/2006/main">
                  <a:graphicData uri="http://schemas.microsoft.com/office/word/2010/wordprocessingShape">
                    <wps:wsp>
                      <wps:cNvCnPr/>
                      <wps:spPr>
                        <a:xfrm flipV="1">
                          <a:off x="0" y="0"/>
                          <a:ext cx="1000125" cy="1076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4.5pt;margin-top:10.1pt;width:78.75pt;height:84.7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7488" behindDoc="0" locked="0" layoutInCell="1" allowOverlap="1" wp14:anchorId="329F69BC" wp14:editId="28A8115D">
                <wp:simplePos x="0" y="0"/>
                <wp:positionH relativeFrom="column">
                  <wp:posOffset>57150</wp:posOffset>
                </wp:positionH>
                <wp:positionV relativeFrom="paragraph">
                  <wp:posOffset>128270</wp:posOffset>
                </wp:positionV>
                <wp:extent cx="1000125" cy="751840"/>
                <wp:effectExtent l="0" t="38100" r="47625" b="29210"/>
                <wp:wrapNone/>
                <wp:docPr id="376" name="Straight Arrow Connector 376"/>
                <wp:cNvGraphicFramePr/>
                <a:graphic xmlns:a="http://schemas.openxmlformats.org/drawingml/2006/main">
                  <a:graphicData uri="http://schemas.microsoft.com/office/word/2010/wordprocessingShape">
                    <wps:wsp>
                      <wps:cNvCnPr/>
                      <wps:spPr>
                        <a:xfrm flipV="1">
                          <a:off x="0" y="0"/>
                          <a:ext cx="1000125" cy="751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4.5pt;margin-top:10.1pt;width:78.75pt;height:59.2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6464" behindDoc="0" locked="0" layoutInCell="1" allowOverlap="1" wp14:anchorId="52AEDBE0" wp14:editId="1935F7F8">
                <wp:simplePos x="0" y="0"/>
                <wp:positionH relativeFrom="column">
                  <wp:posOffset>57150</wp:posOffset>
                </wp:positionH>
                <wp:positionV relativeFrom="paragraph">
                  <wp:posOffset>128270</wp:posOffset>
                </wp:positionV>
                <wp:extent cx="1000125" cy="1485266"/>
                <wp:effectExtent l="0" t="38100" r="47625" b="19685"/>
                <wp:wrapNone/>
                <wp:docPr id="375" name="Straight Arrow Connector 375"/>
                <wp:cNvGraphicFramePr/>
                <a:graphic xmlns:a="http://schemas.openxmlformats.org/drawingml/2006/main">
                  <a:graphicData uri="http://schemas.microsoft.com/office/word/2010/wordprocessingShape">
                    <wps:wsp>
                      <wps:cNvCnPr/>
                      <wps:spPr>
                        <a:xfrm flipV="1">
                          <a:off x="0" y="0"/>
                          <a:ext cx="1000125" cy="14852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4.5pt;margin-top:10.1pt;width:78.75pt;height:116.9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65440" behindDoc="0" locked="0" layoutInCell="1" allowOverlap="1" wp14:anchorId="4676A588" wp14:editId="50B93456">
                <wp:simplePos x="0" y="0"/>
                <wp:positionH relativeFrom="column">
                  <wp:posOffset>57150</wp:posOffset>
                </wp:positionH>
                <wp:positionV relativeFrom="paragraph">
                  <wp:posOffset>128270</wp:posOffset>
                </wp:positionV>
                <wp:extent cx="1000125" cy="1857375"/>
                <wp:effectExtent l="0" t="38100" r="66675" b="28575"/>
                <wp:wrapNone/>
                <wp:docPr id="374" name="Straight Arrow Connector 374"/>
                <wp:cNvGraphicFramePr/>
                <a:graphic xmlns:a="http://schemas.openxmlformats.org/drawingml/2006/main">
                  <a:graphicData uri="http://schemas.microsoft.com/office/word/2010/wordprocessingShape">
                    <wps:wsp>
                      <wps:cNvCnPr/>
                      <wps:spPr>
                        <a:xfrm flipV="1">
                          <a:off x="0" y="0"/>
                          <a:ext cx="1000125" cy="1857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4.5pt;margin-top:10.1pt;width:78.75pt;height:146.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1104" behindDoc="0" locked="0" layoutInCell="1" allowOverlap="1" wp14:anchorId="6C19B097" wp14:editId="30987988">
                <wp:simplePos x="0" y="0"/>
                <wp:positionH relativeFrom="column">
                  <wp:posOffset>-438149</wp:posOffset>
                </wp:positionH>
                <wp:positionV relativeFrom="paragraph">
                  <wp:posOffset>4445</wp:posOffset>
                </wp:positionV>
                <wp:extent cx="495300" cy="285750"/>
                <wp:effectExtent l="0" t="0" r="19050" b="19050"/>
                <wp:wrapNone/>
                <wp:docPr id="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34.5pt;margin-top:.35pt;width:39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">
                <v:textbox>
                  <w:txbxContent>
                    <w:p w:rsidR="00401D3D" w:rsidRDefault="00401D3D" w:rsidP="00401D3D">
                      <w:r>
                        <w:rPr>
                          <w:noProof/>
                        </w:rPr>
                        <w:t>DV</w:t>
                      </w:r>
                    </w:p>
                  </w:txbxContent>
                </v:textbox>
              </v:shape>
            </w:pict>
          </mc:Fallback>
        </mc:AlternateContent>
      </w:r>
      <w:r w:rsidRPr="00696F84">
        <w:rPr>
          <w:noProof/>
          <w:u w:val="single"/>
        </w:rPr>
        <mc:AlternateContent>
          <mc:Choice Requires="wps">
            <w:drawing>
              <wp:anchor distT="0" distB="0" distL="114300" distR="114300" simplePos="0" relativeHeight="251933696" behindDoc="0" locked="0" layoutInCell="1" allowOverlap="1" wp14:anchorId="647B26CD" wp14:editId="638C82DA">
                <wp:simplePos x="0" y="0"/>
                <wp:positionH relativeFrom="column">
                  <wp:posOffset>6991350</wp:posOffset>
                </wp:positionH>
                <wp:positionV relativeFrom="paragraph">
                  <wp:posOffset>228600</wp:posOffset>
                </wp:positionV>
                <wp:extent cx="1114425" cy="285750"/>
                <wp:effectExtent l="0" t="0" r="28575" b="19050"/>
                <wp:wrapNone/>
                <wp:docPr id="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401D3D" w:rsidRDefault="00401D3D"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550.5pt;margin-top:18pt;width:87.75pt;height:2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">
                <v:textbox>
                  <w:txbxContent>
                    <w:p w:rsidR="00401D3D" w:rsidRDefault="00401D3D"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29600" behindDoc="0" locked="0" layoutInCell="1" allowOverlap="1" wp14:anchorId="2084D31E" wp14:editId="22A3EB49">
                <wp:simplePos x="0" y="0"/>
                <wp:positionH relativeFrom="column">
                  <wp:posOffset>5010150</wp:posOffset>
                </wp:positionH>
                <wp:positionV relativeFrom="paragraph">
                  <wp:posOffset>211455</wp:posOffset>
                </wp:positionV>
                <wp:extent cx="1114425" cy="314325"/>
                <wp:effectExtent l="0" t="0" r="28575" b="28575"/>
                <wp:wrapNone/>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401D3D" w:rsidRDefault="00401D3D" w:rsidP="00401D3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94.5pt;margin-top:16.65pt;width:87.75pt;height:24.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">
                <v:textbox>
                  <w:txbxContent>
                    <w:p w:rsidR="00401D3D" w:rsidRDefault="00401D3D" w:rsidP="00401D3D">
                      <w:r>
                        <w:t>Cover</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7728" behindDoc="0" locked="0" layoutInCell="1" allowOverlap="1" wp14:anchorId="05860AA4" wp14:editId="0252F51F">
                <wp:simplePos x="0" y="0"/>
                <wp:positionH relativeFrom="column">
                  <wp:posOffset>2324100</wp:posOffset>
                </wp:positionH>
                <wp:positionV relativeFrom="paragraph">
                  <wp:posOffset>62865</wp:posOffset>
                </wp:positionV>
                <wp:extent cx="2686050" cy="1141730"/>
                <wp:effectExtent l="0" t="38100" r="57150" b="20320"/>
                <wp:wrapNone/>
                <wp:docPr id="386" name="Straight Arrow Connector 386"/>
                <wp:cNvGraphicFramePr/>
                <a:graphic xmlns:a="http://schemas.openxmlformats.org/drawingml/2006/main">
                  <a:graphicData uri="http://schemas.microsoft.com/office/word/2010/wordprocessingShape">
                    <wps:wsp>
                      <wps:cNvCnPr/>
                      <wps:spPr>
                        <a:xfrm flipV="1">
                          <a:off x="0" y="0"/>
                          <a:ext cx="26860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183pt;margin-top:4.95pt;width:211.5pt;height:89.9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2912" behindDoc="0" locked="0" layoutInCell="1" allowOverlap="1" wp14:anchorId="43925AF0" wp14:editId="60B77743">
                <wp:simplePos x="0" y="0"/>
                <wp:positionH relativeFrom="column">
                  <wp:posOffset>2324100</wp:posOffset>
                </wp:positionH>
                <wp:positionV relativeFrom="paragraph">
                  <wp:posOffset>62865</wp:posOffset>
                </wp:positionV>
                <wp:extent cx="2686050" cy="494665"/>
                <wp:effectExtent l="0" t="76200" r="76200" b="19685"/>
                <wp:wrapNone/>
                <wp:docPr id="753" name="Straight Arrow Connector 753"/>
                <wp:cNvGraphicFramePr/>
                <a:graphic xmlns:a="http://schemas.openxmlformats.org/drawingml/2006/main">
                  <a:graphicData uri="http://schemas.microsoft.com/office/word/2010/wordprocessingShape">
                    <wps:wsp>
                      <wps:cNvCnPr/>
                      <wps:spPr>
                        <a:xfrm flipV="1">
                          <a:off x="0" y="0"/>
                          <a:ext cx="2686050" cy="494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3" o:spid="_x0000_s1026" type="#_x0000_t32" style="position:absolute;margin-left:183pt;margin-top:4.95pt;width:211.5pt;height:38.95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43936" behindDoc="0" locked="0" layoutInCell="1" allowOverlap="1" wp14:anchorId="79674085" wp14:editId="09231FD6">
                <wp:simplePos x="0" y="0"/>
                <wp:positionH relativeFrom="column">
                  <wp:posOffset>2324100</wp:posOffset>
                </wp:positionH>
                <wp:positionV relativeFrom="paragraph">
                  <wp:posOffset>53340</wp:posOffset>
                </wp:positionV>
                <wp:extent cx="2686050" cy="1838325"/>
                <wp:effectExtent l="0" t="38100" r="57150" b="28575"/>
                <wp:wrapNone/>
                <wp:docPr id="754" name="Straight Arrow Connector 754"/>
                <wp:cNvGraphicFramePr/>
                <a:graphic xmlns:a="http://schemas.openxmlformats.org/drawingml/2006/main">
                  <a:graphicData uri="http://schemas.microsoft.com/office/word/2010/wordprocessingShape">
                    <wps:wsp>
                      <wps:cNvCnPr/>
                      <wps:spPr>
                        <a:xfrm flipV="1">
                          <a:off x="0" y="0"/>
                          <a:ext cx="2686050" cy="1838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4" o:spid="_x0000_s1026" type="#_x0000_t32" style="position:absolute;margin-left:183pt;margin-top:4.2pt;width:211.5pt;height:144.7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5984" behindDoc="0" locked="0" layoutInCell="1" allowOverlap="1" wp14:anchorId="23890F6A" wp14:editId="5C211199">
                <wp:simplePos x="0" y="0"/>
                <wp:positionH relativeFrom="column">
                  <wp:posOffset>2324100</wp:posOffset>
                </wp:positionH>
                <wp:positionV relativeFrom="paragraph">
                  <wp:posOffset>62865</wp:posOffset>
                </wp:positionV>
                <wp:extent cx="4667250" cy="2476500"/>
                <wp:effectExtent l="0" t="38100" r="57150" b="19050"/>
                <wp:wrapNone/>
                <wp:docPr id="755" name="Straight Arrow Connector 755"/>
                <wp:cNvGraphicFramePr/>
                <a:graphic xmlns:a="http://schemas.openxmlformats.org/drawingml/2006/main">
                  <a:graphicData uri="http://schemas.microsoft.com/office/word/2010/wordprocessingShape">
                    <wps:wsp>
                      <wps:cNvCnPr/>
                      <wps:spPr>
                        <a:xfrm flipV="1">
                          <a:off x="0" y="0"/>
                          <a:ext cx="4667250" cy="2476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5" o:spid="_x0000_s1026" type="#_x0000_t32" style="position:absolute;margin-left:183pt;margin-top:4.95pt;width:367.5pt;height:19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52128" behindDoc="0" locked="0" layoutInCell="1" allowOverlap="1" wp14:anchorId="7BAD0E58" wp14:editId="390C3829">
                <wp:simplePos x="0" y="0"/>
                <wp:positionH relativeFrom="column">
                  <wp:posOffset>-437515</wp:posOffset>
                </wp:positionH>
                <wp:positionV relativeFrom="paragraph">
                  <wp:posOffset>53340</wp:posOffset>
                </wp:positionV>
                <wp:extent cx="495300" cy="285750"/>
                <wp:effectExtent l="0" t="0" r="19050" b="19050"/>
                <wp:wrapNone/>
                <wp:docPr id="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CV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34.45pt;margin-top:4.2pt;width:39pt;height: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fc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">
                <v:textbox>
                  <w:txbxContent>
                    <w:p w:rsidR="00401D3D" w:rsidRDefault="00401D3D" w:rsidP="00401D3D">
                      <w:r>
                        <w:rPr>
                          <w:noProof/>
                        </w:rPr>
                        <w:t>CV</w:t>
                      </w:r>
                    </w:p>
                  </w:txbxContent>
                </v:textbox>
              </v:shape>
            </w:pict>
          </mc:Fallback>
        </mc:AlternateContent>
      </w:r>
      <w:r>
        <w:rPr>
          <w:noProof/>
          <w:u w:val="single"/>
        </w:rPr>
        <mc:AlternateContent>
          <mc:Choice Requires="wps">
            <w:drawing>
              <wp:anchor distT="0" distB="0" distL="114300" distR="114300" simplePos="0" relativeHeight="251936768" behindDoc="0" locked="0" layoutInCell="1" allowOverlap="1" wp14:anchorId="24D34FD8" wp14:editId="59AAC7DE">
                <wp:simplePos x="0" y="0"/>
                <wp:positionH relativeFrom="column">
                  <wp:posOffset>6124575</wp:posOffset>
                </wp:positionH>
                <wp:positionV relativeFrom="paragraph">
                  <wp:posOffset>59690</wp:posOffset>
                </wp:positionV>
                <wp:extent cx="866775" cy="1"/>
                <wp:effectExtent l="0" t="76200" r="28575" b="114300"/>
                <wp:wrapNone/>
                <wp:docPr id="757" name="Straight Arrow Connector 757"/>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57" o:spid="_x0000_s1026" type="#_x0000_t32" style="position:absolute;margin-left:482.25pt;margin-top:4.7pt;width:68.25pt;height:0;flip:y;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libQ&#10;nNgBAAD+AwAADgAAAAAAAAAAAAAAAAAuAgAAZHJzL2Uyb0RvYy54bWxQSwECLQAUAAYACAAAACEA&#10;BHIwV94AAAAIAQAADwAAAAAAAAAAAAAAAAAyBAAAZHJzL2Rvd25yZXYueG1sUEsFBgAAAAAEAAQA&#10;8wAAAD0FAAAAAA==&#10;" strokecolor="black [3040]">
                <v:stroke endarrow="open"/>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3152" behindDoc="0" locked="0" layoutInCell="1" allowOverlap="1" wp14:anchorId="07C2648C" wp14:editId="4797FA9E">
                <wp:simplePos x="0" y="0"/>
                <wp:positionH relativeFrom="column">
                  <wp:posOffset>-437515</wp:posOffset>
                </wp:positionH>
                <wp:positionV relativeFrom="paragraph">
                  <wp:posOffset>92075</wp:posOffset>
                </wp:positionV>
                <wp:extent cx="495300" cy="285750"/>
                <wp:effectExtent l="0" t="0" r="19050"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NF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34.45pt;margin-top:7.25pt;width:39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">
                <v:textbox>
                  <w:txbxContent>
                    <w:p w:rsidR="00401D3D" w:rsidRDefault="00401D3D" w:rsidP="00401D3D">
                      <w:r>
                        <w:rPr>
                          <w:noProof/>
                        </w:rPr>
                        <w:t>NF</w:t>
                      </w:r>
                    </w:p>
                  </w:txbxContent>
                </v:textbox>
              </v:shape>
            </w:pict>
          </mc:Fallback>
        </mc:AlternateContent>
      </w:r>
      <w:r>
        <w:rPr>
          <w:noProof/>
          <w:u w:val="single"/>
        </w:rPr>
        <mc:AlternateContent>
          <mc:Choice Requires="wps">
            <w:drawing>
              <wp:anchor distT="0" distB="0" distL="114300" distR="114300" simplePos="0" relativeHeight="251964416" behindDoc="0" locked="0" layoutInCell="1" allowOverlap="1" wp14:anchorId="2C765C3C" wp14:editId="53BD45A8">
                <wp:simplePos x="0" y="0"/>
                <wp:positionH relativeFrom="column">
                  <wp:posOffset>57150</wp:posOffset>
                </wp:positionH>
                <wp:positionV relativeFrom="paragraph">
                  <wp:posOffset>234950</wp:posOffset>
                </wp:positionV>
                <wp:extent cx="1000125" cy="1485900"/>
                <wp:effectExtent l="0" t="38100" r="47625" b="19050"/>
                <wp:wrapNone/>
                <wp:docPr id="373" name="Straight Arrow Connector 373"/>
                <wp:cNvGraphicFramePr/>
                <a:graphic xmlns:a="http://schemas.openxmlformats.org/drawingml/2006/main">
                  <a:graphicData uri="http://schemas.microsoft.com/office/word/2010/wordprocessingShape">
                    <wps:wsp>
                      <wps:cNvCnPr/>
                      <wps:spPr>
                        <a:xfrm flipV="1">
                          <a:off x="0" y="0"/>
                          <a:ext cx="1000125" cy="148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4.5pt;margin-top:18.5pt;width:78.75pt;height:117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63392" behindDoc="0" locked="0" layoutInCell="1" allowOverlap="1" wp14:anchorId="1F263266" wp14:editId="176829E8">
                <wp:simplePos x="0" y="0"/>
                <wp:positionH relativeFrom="column">
                  <wp:posOffset>57150</wp:posOffset>
                </wp:positionH>
                <wp:positionV relativeFrom="paragraph">
                  <wp:posOffset>234950</wp:posOffset>
                </wp:positionV>
                <wp:extent cx="1000125" cy="1856740"/>
                <wp:effectExtent l="0" t="38100" r="66675" b="29210"/>
                <wp:wrapNone/>
                <wp:docPr id="372" name="Straight Arrow Connector 372"/>
                <wp:cNvGraphicFramePr/>
                <a:graphic xmlns:a="http://schemas.openxmlformats.org/drawingml/2006/main">
                  <a:graphicData uri="http://schemas.microsoft.com/office/word/2010/wordprocessingShape">
                    <wps:wsp>
                      <wps:cNvCnPr/>
                      <wps:spPr>
                        <a:xfrm flipV="1">
                          <a:off x="0" y="0"/>
                          <a:ext cx="1000125" cy="1856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4.5pt;margin-top:18.5pt;width:78.75pt;height:146.2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62368" behindDoc="0" locked="0" layoutInCell="1" allowOverlap="1" wp14:anchorId="121C5B43" wp14:editId="64E5D2BC">
                <wp:simplePos x="0" y="0"/>
                <wp:positionH relativeFrom="column">
                  <wp:posOffset>57150</wp:posOffset>
                </wp:positionH>
                <wp:positionV relativeFrom="paragraph">
                  <wp:posOffset>234950</wp:posOffset>
                </wp:positionV>
                <wp:extent cx="1000125" cy="2200275"/>
                <wp:effectExtent l="0" t="38100" r="66675" b="28575"/>
                <wp:wrapNone/>
                <wp:docPr id="371" name="Straight Arrow Connector 371"/>
                <wp:cNvGraphicFramePr/>
                <a:graphic xmlns:a="http://schemas.openxmlformats.org/drawingml/2006/main">
                  <a:graphicData uri="http://schemas.microsoft.com/office/word/2010/wordprocessingShape">
                    <wps:wsp>
                      <wps:cNvCnPr/>
                      <wps:spPr>
                        <a:xfrm flipV="1">
                          <a:off x="0" y="0"/>
                          <a:ext cx="1000125" cy="2200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4.5pt;margin-top:18.5pt;width:78.75pt;height:173.2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" strokecolor="black [3040]">
                <v:stroke endarrow="open"/>
              </v:shape>
            </w:pict>
          </mc:Fallback>
        </mc:AlternateContent>
      </w:r>
      <w:r w:rsidRPr="00696F84">
        <w:rPr>
          <w:noProof/>
          <w:u w:val="single"/>
        </w:rPr>
        <mc:AlternateContent>
          <mc:Choice Requires="wps">
            <w:drawing>
              <wp:anchor distT="0" distB="0" distL="114300" distR="114300" simplePos="0" relativeHeight="251937792" behindDoc="0" locked="0" layoutInCell="1" allowOverlap="1" wp14:anchorId="5FD25561" wp14:editId="23225756">
                <wp:simplePos x="0" y="0"/>
                <wp:positionH relativeFrom="column">
                  <wp:posOffset>1057275</wp:posOffset>
                </wp:positionH>
                <wp:positionV relativeFrom="paragraph">
                  <wp:posOffset>63500</wp:posOffset>
                </wp:positionV>
                <wp:extent cx="1266825" cy="285750"/>
                <wp:effectExtent l="0" t="0" r="28575" b="19050"/>
                <wp:wrapNone/>
                <wp:docPr id="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t>Grasses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83.25pt;margin-top:5pt;width:99.75pt;height:2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">
                <v:textbox>
                  <w:txbxContent>
                    <w:p w:rsidR="00401D3D" w:rsidRDefault="00401D3D" w:rsidP="00401D3D">
                      <w:r>
                        <w:t>Grasses</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4176" behindDoc="0" locked="0" layoutInCell="1" allowOverlap="1" wp14:anchorId="777D43B3" wp14:editId="1B9B127B">
                <wp:simplePos x="0" y="0"/>
                <wp:positionH relativeFrom="column">
                  <wp:posOffset>-438149</wp:posOffset>
                </wp:positionH>
                <wp:positionV relativeFrom="paragraph">
                  <wp:posOffset>121285</wp:posOffset>
                </wp:positionV>
                <wp:extent cx="495300" cy="285750"/>
                <wp:effectExtent l="0" t="0" r="1905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FD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34.5pt;margin-top:9.55pt;width:39pt;height: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">
                <v:textbox>
                  <w:txbxContent>
                    <w:p w:rsidR="00401D3D" w:rsidRDefault="00401D3D" w:rsidP="00401D3D">
                      <w:r>
                        <w:rPr>
                          <w:noProof/>
                        </w:rPr>
                        <w:t>FD</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32672" behindDoc="0" locked="0" layoutInCell="1" allowOverlap="1" wp14:anchorId="2720B441" wp14:editId="2CAFE49A">
                <wp:simplePos x="0" y="0"/>
                <wp:positionH relativeFrom="column">
                  <wp:posOffset>1057275</wp:posOffset>
                </wp:positionH>
                <wp:positionV relativeFrom="paragraph">
                  <wp:posOffset>83820</wp:posOffset>
                </wp:positionV>
                <wp:extent cx="1266825" cy="285750"/>
                <wp:effectExtent l="0" t="0" r="28575" b="1905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Half-shrub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83.25pt;margin-top:6.6pt;width:99.7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">
                <v:textbox>
                  <w:txbxContent>
                    <w:p w:rsidR="00401D3D" w:rsidRDefault="00401D3D" w:rsidP="00401D3D">
                      <w:r>
                        <w:rPr>
                          <w:noProof/>
                        </w:rPr>
                        <w:t>Half-shrub Cover</w:t>
                      </w:r>
                    </w:p>
                  </w:txbxContent>
                </v:textbox>
              </v:shape>
            </w:pict>
          </mc:Fallback>
        </mc:AlternateContent>
      </w:r>
      <w:r w:rsidRPr="00696F84">
        <w:rPr>
          <w:noProof/>
          <w:u w:val="single"/>
        </w:rPr>
        <mc:AlternateContent>
          <mc:Choice Requires="wps">
            <w:drawing>
              <wp:anchor distT="0" distB="0" distL="114300" distR="114300" simplePos="0" relativeHeight="251955200" behindDoc="0" locked="0" layoutInCell="1" allowOverlap="1" wp14:anchorId="72E1AA41" wp14:editId="564D764C">
                <wp:simplePos x="0" y="0"/>
                <wp:positionH relativeFrom="column">
                  <wp:posOffset>-438149</wp:posOffset>
                </wp:positionH>
                <wp:positionV relativeFrom="paragraph">
                  <wp:posOffset>160020</wp:posOffset>
                </wp:positionV>
                <wp:extent cx="495300" cy="285750"/>
                <wp:effectExtent l="0" t="0" r="19050" b="1905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34.5pt;margin-top:12.6pt;width:39pt;height: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">
                <v:textbox>
                  <w:txbxContent>
                    <w:p w:rsidR="00401D3D" w:rsidRDefault="00401D3D" w:rsidP="00401D3D">
                      <w:r>
                        <w:rPr>
                          <w:noProof/>
                        </w:rPr>
                        <w:t>FC</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6224" behindDoc="0" locked="0" layoutInCell="1" allowOverlap="1" wp14:anchorId="74C03705" wp14:editId="0D0BACDC">
                <wp:simplePos x="0" y="0"/>
                <wp:positionH relativeFrom="column">
                  <wp:posOffset>-438149</wp:posOffset>
                </wp:positionH>
                <wp:positionV relativeFrom="paragraph">
                  <wp:posOffset>227330</wp:posOffset>
                </wp:positionV>
                <wp:extent cx="495300" cy="285750"/>
                <wp:effectExtent l="0" t="0" r="19050" b="1905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4.5pt;margin-top:17.9pt;width:39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K0KQIAAE4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">
                <v:textbox>
                  <w:txbxContent>
                    <w:p w:rsidR="00401D3D" w:rsidRDefault="00401D3D" w:rsidP="00401D3D">
                      <w:r>
                        <w:rPr>
                          <w:noProof/>
                        </w:rPr>
                        <w:t>HC</w:t>
                      </w:r>
                    </w:p>
                  </w:txbxContent>
                </v:textbox>
              </v:shape>
            </w:pict>
          </mc:Fallback>
        </mc:AlternateContent>
      </w:r>
    </w:p>
    <w:p w:rsidR="00401D3D" w:rsidRDefault="00401D3D" w:rsidP="00401D3D">
      <w:r w:rsidRPr="00696F84">
        <w:rPr>
          <w:noProof/>
          <w:u w:val="single"/>
        </w:rPr>
        <mc:AlternateContent>
          <mc:Choice Requires="wps">
            <w:drawing>
              <wp:anchor distT="0" distB="0" distL="114300" distR="114300" simplePos="0" relativeHeight="251931648" behindDoc="0" locked="0" layoutInCell="1" allowOverlap="1" wp14:anchorId="13F33915" wp14:editId="74E1A734">
                <wp:simplePos x="0" y="0"/>
                <wp:positionH relativeFrom="column">
                  <wp:posOffset>1056640</wp:posOffset>
                </wp:positionH>
                <wp:positionV relativeFrom="paragraph">
                  <wp:posOffset>142240</wp:posOffset>
                </wp:positionV>
                <wp:extent cx="1266825" cy="285750"/>
                <wp:effectExtent l="0" t="0" r="28575" b="19050"/>
                <wp:wrapNone/>
                <wp:docPr id="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83.2pt;margin-top:11.2pt;width:99.75pt;height:2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">
                <v:textbox>
                  <w:txbxContent>
                    <w:p w:rsidR="00401D3D" w:rsidRDefault="00401D3D" w:rsidP="00401D3D">
                      <w:r>
                        <w:t>Bare Ground</w:t>
                      </w:r>
                    </w:p>
                  </w:txbxContent>
                </v:textbox>
              </v:shape>
            </w:pict>
          </mc:Fallback>
        </mc:AlternateContent>
      </w:r>
      <w:r w:rsidRPr="00696F84">
        <w:rPr>
          <w:noProof/>
          <w:u w:val="single"/>
        </w:rPr>
        <mc:AlternateContent>
          <mc:Choice Requires="wps">
            <w:drawing>
              <wp:anchor distT="0" distB="0" distL="114300" distR="114300" simplePos="0" relativeHeight="251957248" behindDoc="0" locked="0" layoutInCell="1" allowOverlap="1" wp14:anchorId="0FD86829" wp14:editId="7C20A084">
                <wp:simplePos x="0" y="0"/>
                <wp:positionH relativeFrom="column">
                  <wp:posOffset>-438149</wp:posOffset>
                </wp:positionH>
                <wp:positionV relativeFrom="paragraph">
                  <wp:posOffset>275590</wp:posOffset>
                </wp:positionV>
                <wp:extent cx="495300" cy="285750"/>
                <wp:effectExtent l="0" t="0" r="19050"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GC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4.5pt;margin-top:21.7pt;width:39pt;height:2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">
                <v:textbox>
                  <w:txbxContent>
                    <w:p w:rsidR="00401D3D" w:rsidRDefault="00401D3D" w:rsidP="00401D3D">
                      <w:r>
                        <w:rPr>
                          <w:noProof/>
                        </w:rPr>
                        <w:t>GC</w:t>
                      </w:r>
                    </w:p>
                  </w:txbxContent>
                </v:textbox>
              </v:shape>
            </w:pict>
          </mc:Fallback>
        </mc:AlternateContent>
      </w:r>
    </w:p>
    <w:p w:rsidR="00401D3D" w:rsidRDefault="00401D3D" w:rsidP="00401D3D">
      <w:pPr>
        <w:jc w:val="center"/>
      </w:pPr>
      <w:r w:rsidRPr="00696F84">
        <w:rPr>
          <w:noProof/>
          <w:u w:val="single"/>
        </w:rPr>
        <mc:AlternateContent>
          <mc:Choice Requires="wps">
            <w:drawing>
              <wp:anchor distT="0" distB="0" distL="114300" distR="114300" simplePos="0" relativeHeight="251961344" behindDoc="0" locked="0" layoutInCell="1" allowOverlap="1" wp14:anchorId="0ABAEDEE" wp14:editId="40466E3F">
                <wp:simplePos x="0" y="0"/>
                <wp:positionH relativeFrom="column">
                  <wp:posOffset>1057275</wp:posOffset>
                </wp:positionH>
                <wp:positionV relativeFrom="paragraph">
                  <wp:posOffset>474980</wp:posOffset>
                </wp:positionV>
                <wp:extent cx="1266825" cy="285750"/>
                <wp:effectExtent l="0" t="0" r="28575" b="1905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Operative Temp.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83.25pt;margin-top:37.4pt;width:99.75pt;height:2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">
                <v:textbox>
                  <w:txbxContent>
                    <w:p w:rsidR="00401D3D" w:rsidRDefault="00401D3D" w:rsidP="00401D3D">
                      <w:r>
                        <w:rPr>
                          <w:noProof/>
                        </w:rPr>
                        <w:t>Operative Temp.</w:t>
                      </w:r>
                    </w:p>
                  </w:txbxContent>
                </v:textbox>
              </v:shape>
            </w:pict>
          </mc:Fallback>
        </mc:AlternateContent>
      </w:r>
      <w:r w:rsidRPr="00696F84">
        <w:rPr>
          <w:noProof/>
          <w:u w:val="single"/>
        </w:rPr>
        <mc:AlternateContent>
          <mc:Choice Requires="wps">
            <w:drawing>
              <wp:anchor distT="0" distB="0" distL="114300" distR="114300" simplePos="0" relativeHeight="251960320" behindDoc="0" locked="0" layoutInCell="1" allowOverlap="1" wp14:anchorId="690035DC" wp14:editId="481F23FF">
                <wp:simplePos x="0" y="0"/>
                <wp:positionH relativeFrom="column">
                  <wp:posOffset>-438150</wp:posOffset>
                </wp:positionH>
                <wp:positionV relativeFrom="paragraph">
                  <wp:posOffset>667385</wp:posOffset>
                </wp:positionV>
                <wp:extent cx="495300" cy="285750"/>
                <wp:effectExtent l="0" t="0" r="19050"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rPr>
                                <w:noProof/>
                              </w:rPr>
                              <w:t>LLC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34.5pt;margin-top:52.55pt;width:39pt;height:2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">
                <v:textbox>
                  <w:txbxContent>
                    <w:p w:rsidR="00401D3D" w:rsidRDefault="00401D3D" w:rsidP="00401D3D">
                      <w:r>
                        <w:rPr>
                          <w:noProof/>
                        </w:rPr>
                        <w:t>LLC</w:t>
                      </w:r>
                    </w:p>
                  </w:txbxContent>
                </v:textbox>
              </v:shape>
            </w:pict>
          </mc:Fallback>
        </mc:AlternateContent>
      </w:r>
      <w:r w:rsidRPr="00696F84">
        <w:rPr>
          <w:noProof/>
          <w:u w:val="single"/>
        </w:rPr>
        <mc:AlternateContent>
          <mc:Choice Requires="wps">
            <w:drawing>
              <wp:anchor distT="0" distB="0" distL="114300" distR="114300" simplePos="0" relativeHeight="251958272" behindDoc="0" locked="0" layoutInCell="1" allowOverlap="1" wp14:anchorId="6DB4B6C4" wp14:editId="48D461D5">
                <wp:simplePos x="0" y="0"/>
                <wp:positionH relativeFrom="column">
                  <wp:posOffset>-438150</wp:posOffset>
                </wp:positionH>
                <wp:positionV relativeFrom="paragraph">
                  <wp:posOffset>314960</wp:posOffset>
                </wp:positionV>
                <wp:extent cx="495300" cy="285750"/>
                <wp:effectExtent l="0" t="0" r="19050"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401D3D" w:rsidRDefault="00401D3D" w:rsidP="00401D3D">
                            <w:r>
                              <w:t>GCB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34.5pt;margin-top:24.8pt;width:39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">
                <v:textbox>
                  <w:txbxContent>
                    <w:p w:rsidR="00401D3D" w:rsidRDefault="00401D3D" w:rsidP="00401D3D">
                      <w:r>
                        <w:t>GCB</w:t>
                      </w:r>
                    </w:p>
                  </w:txbxContent>
                </v:textbox>
              </v:shape>
            </w:pict>
          </mc:Fallback>
        </mc:AlternateContent>
      </w:r>
    </w:p>
    <w:p w:rsidR="00401D3D" w:rsidRDefault="00401D3D" w:rsidP="00401D3D">
      <w:r>
        <w:br w:type="page"/>
      </w:r>
    </w:p>
    <w:p w:rsidR="00401D3D" w:rsidRDefault="00401D3D" w:rsidP="00401D3D">
      <w:pPr>
        <w:jc w:val="center"/>
        <w:sectPr w:rsidR="00401D3D" w:rsidSect="00CD4D88">
          <w:pgSz w:w="15840" w:h="12240" w:orient="landscape"/>
          <w:pgMar w:top="1440" w:right="1440" w:bottom="1440" w:left="1440" w:header="720" w:footer="720" w:gutter="0"/>
          <w:cols w:space="720"/>
          <w:docGrid w:linePitch="360"/>
        </w:sectPr>
      </w:pPr>
    </w:p>
    <w:p w:rsidR="00401D3D" w:rsidRDefault="00401D3D" w:rsidP="00401D3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401D3D" w:rsidRPr="00E6792B" w:rsidRDefault="00401D3D" w:rsidP="00401D3D">
      <w:pPr>
        <w:rPr>
          <w:sz w:val="24"/>
          <w:szCs w:val="24"/>
        </w:rPr>
      </w:pPr>
      <w:r>
        <w:rPr>
          <w:sz w:val="24"/>
          <w:szCs w:val="24"/>
        </w:rPr>
        <w:t>This section provides specific relationships between each habitat variable and suitability of the habitat for masked bobwhites while holding all other variables constant at their optimal levels.  Several variables included here are redundant measures of the same habitat component but since the measures are functionally different they are still included.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401D3D" w:rsidTr="00945D70">
        <w:tc>
          <w:tcPr>
            <w:tcW w:w="1022" w:type="dxa"/>
            <w:tcBorders>
              <w:bottom w:val="single" w:sz="4" w:space="0" w:color="auto"/>
            </w:tcBorders>
          </w:tcPr>
          <w:p w:rsidR="00401D3D" w:rsidRPr="00AA0A01" w:rsidRDefault="00401D3D" w:rsidP="00945D70">
            <w:pPr>
              <w:jc w:val="center"/>
              <w:rPr>
                <w:sz w:val="24"/>
                <w:szCs w:val="24"/>
                <w:u w:val="single"/>
              </w:rPr>
            </w:pPr>
            <w:r w:rsidRPr="00AA0A01">
              <w:rPr>
                <w:sz w:val="24"/>
                <w:szCs w:val="24"/>
                <w:u w:val="single"/>
              </w:rPr>
              <w:t>Variable</w:t>
            </w:r>
          </w:p>
        </w:tc>
        <w:tc>
          <w:tcPr>
            <w:tcW w:w="2236" w:type="dxa"/>
            <w:tcBorders>
              <w:bottom w:val="single" w:sz="4" w:space="0" w:color="auto"/>
            </w:tcBorders>
          </w:tcPr>
          <w:p w:rsidR="00401D3D" w:rsidRPr="00AA0A01" w:rsidRDefault="00401D3D" w:rsidP="00945D70">
            <w:pPr>
              <w:rPr>
                <w:sz w:val="24"/>
                <w:szCs w:val="24"/>
                <w:u w:val="single"/>
              </w:rPr>
            </w:pPr>
            <w:r w:rsidRPr="00AA0A01">
              <w:rPr>
                <w:sz w:val="24"/>
                <w:szCs w:val="24"/>
                <w:u w:val="single"/>
              </w:rPr>
              <w:t>Description</w:t>
            </w:r>
          </w:p>
        </w:tc>
        <w:tc>
          <w:tcPr>
            <w:tcW w:w="2776" w:type="dxa"/>
            <w:tcBorders>
              <w:bottom w:val="single" w:sz="4" w:space="0" w:color="auto"/>
            </w:tcBorders>
          </w:tcPr>
          <w:p w:rsidR="00401D3D" w:rsidRPr="00AA0A01" w:rsidRDefault="00401D3D" w:rsidP="00945D70">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401D3D" w:rsidRPr="00AA0A01" w:rsidRDefault="00401D3D" w:rsidP="00945D70">
            <w:pPr>
              <w:ind w:right="-1992"/>
              <w:rPr>
                <w:sz w:val="24"/>
                <w:szCs w:val="24"/>
                <w:u w:val="single"/>
              </w:rPr>
            </w:pPr>
            <w:r w:rsidRPr="00285FEB">
              <w:rPr>
                <w:sz w:val="24"/>
                <w:szCs w:val="24"/>
              </w:rPr>
              <w:t xml:space="preserve">       </w:t>
            </w:r>
            <w:r w:rsidRPr="00AA0A01">
              <w:rPr>
                <w:sz w:val="24"/>
                <w:szCs w:val="24"/>
                <w:u w:val="single"/>
              </w:rPr>
              <w:t>Suitability Graph</w:t>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WSD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From King (1998): The mean number of woody stems &gt;1m tall per 200 square meters.</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2π6654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x-47.1</m:t>
                              </m:r>
                            </m:num>
                            <m:den>
                              <m:r>
                                <w:rPr>
                                  <w:rFonts w:ascii="Cambria Math" w:eastAsiaTheme="minorEastAsia" w:hAnsi="Cambria Math"/>
                                  <w:sz w:val="18"/>
                                  <w:szCs w:val="18"/>
                                </w:rPr>
                                <m:t>6654</m:t>
                              </m:r>
                            </m:den>
                          </m:f>
                        </m:e>
                      </m:d>
                    </m:e>
                    <m:sup>
                      <m:r>
                        <w:rPr>
                          <w:rFonts w:ascii="Cambria Math" w:eastAsiaTheme="minorEastAsia" w:hAnsi="Cambria Math"/>
                          <w:sz w:val="18"/>
                          <w:szCs w:val="18"/>
                        </w:rPr>
                        <m:t>2</m:t>
                      </m:r>
                    </m:sup>
                  </m:sSup>
                </m:e>
              </m:d>
            </m:oMath>
            <w:r>
              <w:rPr>
                <w:rFonts w:eastAsiaTheme="minorEastAsia"/>
                <w:sz w:val="18"/>
                <w:szCs w:val="18"/>
              </w:rPr>
              <w:t>*26.62039</w:t>
            </w:r>
          </w:p>
          <w:p w:rsidR="00401D3D" w:rsidRPr="0068008E" w:rsidRDefault="00401D3D" w:rsidP="00945D70">
            <w:pPr>
              <w:rPr>
                <w:rFonts w:eastAsiaTheme="minorEastAsia"/>
                <w:sz w:val="18"/>
                <w:szCs w:val="18"/>
              </w:rPr>
            </w:pPr>
          </w:p>
          <w:p w:rsidR="00401D3D" w:rsidRDefault="00401D3D" w:rsidP="00945D70">
            <w:pPr>
              <w:rPr>
                <w:rFonts w:eastAsiaTheme="minorEastAsia"/>
                <w:sz w:val="18"/>
                <w:szCs w:val="18"/>
              </w:rPr>
            </w:pPr>
          </w:p>
          <w:p w:rsidR="00401D3D" w:rsidRDefault="00401D3D" w:rsidP="00945D70">
            <w:pPr>
              <w:rPr>
                <w:rFonts w:eastAsiaTheme="minorEastAsia"/>
                <w:sz w:val="18"/>
                <w:szCs w:val="18"/>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026412AD" wp14:editId="542D3B7B">
                  <wp:extent cx="2952750" cy="2381250"/>
                  <wp:effectExtent l="0" t="0" r="0" b="0"/>
                  <wp:docPr id="761" name="Picture 761" descr="C:\Users\dominic\Documents\Work\Current Projects\MBQ\Literature_HSI_plots\WSD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minic\Documents\Work\Current Projects\MBQ\Literature_HSI_plots\WSD_King.em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From King (1998):  Percent woody cover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2π2.56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x-12.38</m:t>
                              </m:r>
                            </m:num>
                            <m:den>
                              <m:r>
                                <w:rPr>
                                  <w:rFonts w:ascii="Cambria Math" w:eastAsiaTheme="minorEastAsia" w:hAnsi="Cambria Math"/>
                                  <w:sz w:val="18"/>
                                  <w:szCs w:val="18"/>
                                </w:rPr>
                                <m:t>2.56</m:t>
                              </m:r>
                            </m:den>
                          </m:f>
                        </m:e>
                      </m:d>
                    </m:e>
                    <m:sup>
                      <m:r>
                        <w:rPr>
                          <w:rFonts w:ascii="Cambria Math" w:eastAsiaTheme="minorEastAsia" w:hAnsi="Cambria Math"/>
                          <w:sz w:val="18"/>
                          <w:szCs w:val="18"/>
                        </w:rPr>
                        <m:t>2</m:t>
                      </m:r>
                    </m:sup>
                  </m:sSup>
                </m:e>
              </m:d>
            </m:oMath>
            <w:r>
              <w:rPr>
                <w:rFonts w:eastAsiaTheme="minorEastAsia"/>
                <w:sz w:val="18"/>
                <w:szCs w:val="18"/>
              </w:rPr>
              <w:t>*4.010919</w:t>
            </w:r>
          </w:p>
          <w:p w:rsidR="00401D3D" w:rsidRPr="001613D1" w:rsidRDefault="00401D3D" w:rsidP="00945D70">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664FC635" wp14:editId="1D73DF02">
                  <wp:extent cx="2952750" cy="2381250"/>
                  <wp:effectExtent l="0" t="0" r="0" b="0"/>
                  <wp:docPr id="762" name="Picture 762" descr="C:\Users\dominic\Documents\Work\Current Projects\MBQ\Literature_HSI_plots\W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minic\Documents\Work\Current Projects\MBQ\Literature_HSI_plots\WC_King.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Sonora Mexico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2"/>
                    <w:szCs w:val="12"/>
                  </w:rPr>
                  <m:t>f</m:t>
                </m:r>
                <m:d>
                  <m:dPr>
                    <m:ctrlPr>
                      <w:rPr>
                        <w:rFonts w:ascii="Cambria Math" w:eastAsiaTheme="minorEastAsia" w:hAnsi="Cambria Math"/>
                        <w:i/>
                        <w:sz w:val="12"/>
                        <w:szCs w:val="12"/>
                      </w:rPr>
                    </m:ctrlPr>
                  </m:dPr>
                  <m:e>
                    <m:r>
                      <w:rPr>
                        <w:rFonts w:ascii="Cambria Math" w:eastAsiaTheme="minorEastAsia" w:hAnsi="Cambria Math"/>
                        <w:sz w:val="12"/>
                        <w:szCs w:val="12"/>
                      </w:rPr>
                      <m:t>x</m:t>
                    </m:r>
                  </m:e>
                </m:d>
                <m:r>
                  <w:rPr>
                    <w:rFonts w:ascii="Cambria Math" w:eastAsiaTheme="minorEastAsia" w:hAnsi="Cambria Math"/>
                    <w:sz w:val="12"/>
                    <w:szCs w:val="12"/>
                  </w:rPr>
                  <m:t>=</m:t>
                </m:r>
                <m:d>
                  <m:dPr>
                    <m:begChr m:val="{"/>
                    <m:endChr m:val=""/>
                    <m:ctrlPr>
                      <w:rPr>
                        <w:rFonts w:ascii="Cambria Math" w:eastAsiaTheme="minorEastAsia" w:hAnsi="Cambria Math"/>
                        <w:i/>
                        <w:sz w:val="12"/>
                        <w:szCs w:val="12"/>
                      </w:rPr>
                    </m:ctrlPr>
                  </m:dPr>
                  <m:e>
                    <m:eqArr>
                      <m:eqArrPr>
                        <m:ctrlPr>
                          <w:rPr>
                            <w:rFonts w:ascii="Cambria Math" w:eastAsiaTheme="minorEastAsia" w:hAnsi="Cambria Math"/>
                            <w:i/>
                            <w:sz w:val="12"/>
                            <w:szCs w:val="12"/>
                          </w:rPr>
                        </m:ctrlPr>
                      </m:eqArrPr>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x&lt;15</m:t>
                        </m:r>
                      </m:e>
                      <m:e>
                        <m:r>
                          <w:rPr>
                            <w:rFonts w:ascii="Cambria Math" w:eastAsiaTheme="minorEastAsia" w:hAnsi="Cambria Math"/>
                            <w:sz w:val="12"/>
                            <w:szCs w:val="12"/>
                          </w:rPr>
                          <m:t>1,  15&lt;x&lt;40</m:t>
                        </m:r>
                      </m:e>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40&lt;x</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013F1DF5" wp14:editId="6D6CE564">
                  <wp:extent cx="2952750" cy="2381250"/>
                  <wp:effectExtent l="0" t="0" r="0" b="0"/>
                  <wp:docPr id="763" name="Picture 763" descr="C:\Users\dominic\Documents\Work\Current Projects\MBQ\Literature_HSI_plots\W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ocuments\Work\Current Projects\MBQ\Literature_HSI_plots\WC_Guthery.em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Arizona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*37.59943</w:t>
            </w:r>
          </w:p>
          <w:p w:rsidR="00401D3D" w:rsidRDefault="00401D3D" w:rsidP="00945D70">
            <w:pPr>
              <w:rPr>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05A91FAC" wp14:editId="4430CF8B">
                  <wp:extent cx="2953512" cy="2377440"/>
                  <wp:effectExtent l="0" t="0" r="0" b="3810"/>
                  <wp:docPr id="764" name="Picture 764" descr="C:\Users\dominic\Documents\Work\Current Projects\MBQ\Literature_HSI_plots\WC_AZ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ocuments\Work\Current Projects\MBQ\Literature_HSI_plots\WC_AZ_Guthery.em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3512" cy="237744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TSC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From Simms (1989): Percent tree and shrub cover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2π9</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x-10</m:t>
                              </m:r>
                            </m:num>
                            <m:den>
                              <m:r>
                                <w:rPr>
                                  <w:rFonts w:ascii="Cambria Math" w:eastAsiaTheme="minorEastAsia" w:hAnsi="Cambria Math"/>
                                  <w:sz w:val="18"/>
                                  <w:szCs w:val="18"/>
                                </w:rPr>
                                <m:t>9</m:t>
                              </m:r>
                            </m:den>
                          </m:f>
                        </m:e>
                      </m:d>
                    </m:e>
                    <m:sup>
                      <m:r>
                        <w:rPr>
                          <w:rFonts w:ascii="Cambria Math" w:eastAsiaTheme="minorEastAsia" w:hAnsi="Cambria Math"/>
                          <w:sz w:val="18"/>
                          <w:szCs w:val="18"/>
                        </w:rPr>
                        <m:t>2</m:t>
                      </m:r>
                    </m:sup>
                  </m:sSup>
                </m:e>
              </m:d>
            </m:oMath>
            <w:r>
              <w:rPr>
                <w:rFonts w:eastAsiaTheme="minorEastAsia"/>
                <w:sz w:val="18"/>
                <w:szCs w:val="18"/>
              </w:rPr>
              <w:t>*7.519885</w:t>
            </w:r>
          </w:p>
          <w:p w:rsidR="00401D3D" w:rsidRPr="001613D1" w:rsidRDefault="00401D3D" w:rsidP="00945D70">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1F96DAF8" wp14:editId="795B1CE7">
                  <wp:extent cx="2952750" cy="2428875"/>
                  <wp:effectExtent l="0" t="0" r="0" b="9525"/>
                  <wp:docPr id="765" name="Picture 765" descr="C:\Users\dominic\Documents\Work\Current Projects\MBQ\Literature_HSI_plots\T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minic\Documents\Work\Current Projects\MBQ\Literature_HSI_plots\TSC_Simms.em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750" cy="242887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NT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From Simms (1989): Number of trees with a height between 0 and 5 meters per hectare.</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w:t>
            </w:r>
          </w:p>
          <w:p w:rsidR="00401D3D" w:rsidRPr="001613D1" w:rsidRDefault="00401D3D" w:rsidP="00945D70">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3770CEB1" wp14:editId="7DB6310B">
                  <wp:extent cx="2952750" cy="2381250"/>
                  <wp:effectExtent l="0" t="0" r="0" b="0"/>
                  <wp:docPr id="766" name="Picture 766" descr="C:\Users\dominic\Documents\Work\Current Projects\MBQ\Literature_HSI_plots\T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Literature_HSI_plots\TD_Simms.em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VC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From Simms (1989):</w:t>
            </w:r>
          </w:p>
          <w:p w:rsidR="00401D3D" w:rsidRDefault="00401D3D" w:rsidP="00945D70">
            <w:pPr>
              <w:rPr>
                <w:sz w:val="24"/>
                <w:szCs w:val="24"/>
              </w:rPr>
            </w:pPr>
            <w:r>
              <w:rPr>
                <w:sz w:val="24"/>
                <w:szCs w:val="24"/>
              </w:rPr>
              <w:t>Visual cover measured as percent visual obstruction of a vertical range pole (</w:t>
            </w:r>
            <w:proofErr w:type="spellStart"/>
            <w:r>
              <w:rPr>
                <w:sz w:val="24"/>
                <w:szCs w:val="24"/>
              </w:rPr>
              <w:t>Robel</w:t>
            </w:r>
            <w:proofErr w:type="spellEnd"/>
            <w:r>
              <w:rPr>
                <w:sz w:val="24"/>
                <w:szCs w:val="24"/>
              </w:rPr>
              <w:t xml:space="preserve"> et al. 1970) at a height of 1m and distance of 4m.</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x-83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51845D8B" wp14:editId="5E0582B9">
                  <wp:extent cx="2952750" cy="2381250"/>
                  <wp:effectExtent l="0" t="0" r="0" b="0"/>
                  <wp:docPr id="767" name="Picture 767" descr="C:\Users\dominic\Documents\Work\Current Projects\MBQ\Literature_HSI_plots\VO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Literature_HSI_plots\VO_Simms.em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DV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disc of vulnerability (as described in Kopp (1998))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(4)</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1474DC42" wp14:editId="62329CC7">
                  <wp:extent cx="2952750" cy="2381250"/>
                  <wp:effectExtent l="0" t="0" r="0" b="0"/>
                  <wp:docPr id="353" name="Picture 353" descr="C:\Users\dominic\Documents\Work\Current Projects\MBQ\Literature_HSI_plots\Dis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Disc_Guthery.em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CV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cone of vulnerability (as described in Kopp (1998)) measured in millions of cubic meters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C12D49" w:rsidRDefault="00401D3D" w:rsidP="00945D70">
            <w:pPr>
              <w:rPr>
                <w:rFonts w:eastAsiaTheme="minorEastAsia"/>
                <w:sz w:val="24"/>
                <w:szCs w:val="24"/>
                <w:u w:val="single"/>
              </w:rPr>
            </w:pPr>
            <w:r>
              <w:rPr>
                <w:rFonts w:eastAsiaTheme="minorEastAsia"/>
                <w:sz w:val="24"/>
                <w:szCs w:val="24"/>
                <w:u w:val="single"/>
              </w:rPr>
              <w:t>Mexico</w:t>
            </w: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4AB55F1A" wp14:editId="2B0E35FF">
                  <wp:extent cx="2952750" cy="2371725"/>
                  <wp:effectExtent l="0" t="0" r="0" b="9525"/>
                  <wp:docPr id="355" name="Picture 355" descr="C:\Users\dominic\Documents\Work\Current Projects\MBQ\Literature_HSI_plots\Cone_Guthery_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Literature_HSI_plots\Cone_Guthery_MX.em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C12D49" w:rsidRDefault="00401D3D" w:rsidP="00945D70">
            <w:pPr>
              <w:rPr>
                <w:rFonts w:eastAsiaTheme="minorEastAsia"/>
                <w:sz w:val="24"/>
                <w:szCs w:val="24"/>
                <w:u w:val="single"/>
              </w:rPr>
            </w:pPr>
            <w:r>
              <w:rPr>
                <w:rFonts w:eastAsiaTheme="minorEastAsia"/>
                <w:sz w:val="24"/>
                <w:szCs w:val="24"/>
                <w:u w:val="single"/>
              </w:rPr>
              <w:t>Arizona</w:t>
            </w: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x-0.75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5B3A5166" wp14:editId="6751A71F">
                  <wp:extent cx="2952750" cy="2371725"/>
                  <wp:effectExtent l="0" t="0" r="0" b="9525"/>
                  <wp:docPr id="357" name="Picture 357" descr="C:\Users\dominic\Documents\Work\Current Projects\MBQ\Literature_HSI_plots\Cone_Guthery_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Cone_Guthery_AZ.em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NF</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King (1998): The number of forbs counted per 1000 square centimeters (as in a </w:t>
            </w:r>
            <w:proofErr w:type="spellStart"/>
            <w:r>
              <w:rPr>
                <w:sz w:val="24"/>
                <w:szCs w:val="24"/>
              </w:rPr>
              <w:t>Daubenmire</w:t>
            </w:r>
            <w:proofErr w:type="spellEnd"/>
            <w:r>
              <w:rPr>
                <w:sz w:val="24"/>
                <w:szCs w:val="24"/>
              </w:rPr>
              <w:t xml:space="preserve"> frame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4"/>
                    <w:szCs w:val="14"/>
                  </w:rPr>
                  <m:t>f</m:t>
                </m:r>
                <m:d>
                  <m:dPr>
                    <m:ctrlPr>
                      <w:rPr>
                        <w:rFonts w:ascii="Cambria Math" w:eastAsiaTheme="minorEastAsia" w:hAnsi="Cambria Math"/>
                        <w:i/>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eqArr>
                      <m:eqArrPr>
                        <m:ctrlPr>
                          <w:rPr>
                            <w:rFonts w:ascii="Cambria Math" w:eastAsiaTheme="minorEastAsia" w:hAnsi="Cambria Math"/>
                            <w:i/>
                            <w:sz w:val="14"/>
                            <w:szCs w:val="14"/>
                          </w:rPr>
                        </m:ctrlPr>
                      </m:eqArrPr>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2π.0324</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.0324</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2.202707</m:t>
                            </m:r>
                          </m:den>
                        </m:f>
                        <m:r>
                          <w:rPr>
                            <w:rFonts w:ascii="Cambria Math" w:eastAsiaTheme="minorEastAsia" w:hAnsi="Cambria Math"/>
                            <w:sz w:val="14"/>
                            <w:szCs w:val="14"/>
                          </w:rPr>
                          <m:t>,x&lt;2.32</m:t>
                        </m:r>
                      </m:e>
                      <m:e>
                        <m:r>
                          <w:rPr>
                            <w:rFonts w:ascii="Cambria Math" w:eastAsiaTheme="minorEastAsia" w:hAnsi="Cambria Math"/>
                            <w:sz w:val="14"/>
                            <w:szCs w:val="14"/>
                          </w:rPr>
                          <m:t>1, 2.32&lt;x&lt;3.58</m:t>
                        </m:r>
                      </m:e>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2π.0931</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.0931</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1.284235</m:t>
                            </m:r>
                          </m:den>
                        </m:f>
                        <m:r>
                          <w:rPr>
                            <w:rFonts w:ascii="Cambria Math" w:eastAsiaTheme="minorEastAsia" w:hAnsi="Cambria Math"/>
                            <w:sz w:val="14"/>
                            <w:szCs w:val="14"/>
                          </w:rPr>
                          <m:t>, x&gt;3.58</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42852DC6" wp14:editId="0A39D2C9">
                  <wp:extent cx="2952750" cy="2381250"/>
                  <wp:effectExtent l="0" t="0" r="0" b="0"/>
                  <wp:docPr id="359" name="Picture 359" descr="C:\Users\dominic\Documents\Work\Current Projects\MBQ\Literature_HSI_plots\NF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NF_King.em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Forb diversity as measured by the mean number of forb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675811EE" wp14:editId="38B4B80B">
                  <wp:extent cx="2952750" cy="2371725"/>
                  <wp:effectExtent l="0" t="0" r="0" b="9525"/>
                  <wp:docPr id="361" name="Picture 361" descr="C:\Users\dominic\Documents\Work\Current Projects\MBQ\Literature_HSI_plots\F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FD_Simms.em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FC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Percent aerial forb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16</m:t>
                              </m:r>
                            </m:den>
                          </m:f>
                        </m:e>
                      </m:d>
                    </m:e>
                    <m:sup>
                      <m:r>
                        <w:rPr>
                          <w:rFonts w:ascii="Cambria Math" w:eastAsiaTheme="minorEastAsia" w:hAnsi="Cambria Math"/>
                          <w:sz w:val="18"/>
                          <w:szCs w:val="18"/>
                        </w:rPr>
                        <m:t>2</m:t>
                      </m:r>
                    </m:sup>
                  </m:sSup>
                </m:e>
              </m:d>
            </m:oMath>
            <w:r>
              <w:rPr>
                <w:rFonts w:eastAsiaTheme="minorEastAsia"/>
                <w:sz w:val="18"/>
                <w:szCs w:val="18"/>
              </w:rPr>
              <w:t>*10.02651</w:t>
            </w:r>
          </w:p>
          <w:p w:rsidR="00401D3D" w:rsidRPr="001613D1" w:rsidRDefault="00401D3D" w:rsidP="00945D70">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rFonts w:eastAsiaTheme="minorEastAsia"/>
                <w:noProof/>
                <w:sz w:val="18"/>
                <w:szCs w:val="18"/>
              </w:rPr>
              <w:drawing>
                <wp:inline distT="0" distB="0" distL="0" distR="0" wp14:anchorId="08055D02" wp14:editId="50CDD57D">
                  <wp:extent cx="2952750" cy="2238375"/>
                  <wp:effectExtent l="0" t="0" r="0" b="9525"/>
                  <wp:docPr id="363" name="Picture 363" descr="C:\Users\dominic\Documents\Work\Current Projects\MBQ\Literature_HSI_plots\F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minic\Documents\Work\Current Projects\MBQ\Literature_HSI_plots\FC_Simms.em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HC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King (1998): Percent aerial herbaceous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Default="00401D3D" w:rsidP="00945D70">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x-32.39</m:t>
                              </m:r>
                            </m:num>
                            <m:den>
                              <m:r>
                                <w:rPr>
                                  <w:rFonts w:ascii="Cambria Math" w:eastAsiaTheme="minorEastAsia" w:hAnsi="Cambria Math"/>
                                  <w:sz w:val="18"/>
                                  <w:szCs w:val="18"/>
                                </w:rPr>
                                <m:t>6.5025</m:t>
                              </m:r>
                            </m:den>
                          </m:f>
                        </m:e>
                      </m:d>
                    </m:e>
                    <m:sup>
                      <m:r>
                        <w:rPr>
                          <w:rFonts w:ascii="Cambria Math" w:eastAsiaTheme="minorEastAsia" w:hAnsi="Cambria Math"/>
                          <w:sz w:val="18"/>
                          <w:szCs w:val="18"/>
                        </w:rPr>
                        <m:t>2</m:t>
                      </m:r>
                    </m:sup>
                  </m:sSup>
                </m:e>
              </m:d>
            </m:oMath>
            <w:r>
              <w:rPr>
                <w:rFonts w:eastAsiaTheme="minorEastAsia"/>
                <w:sz w:val="18"/>
                <w:szCs w:val="18"/>
              </w:rPr>
              <w:t>*6.3919</w:t>
            </w:r>
          </w:p>
          <w:p w:rsidR="00401D3D" w:rsidRPr="001613D1" w:rsidRDefault="00401D3D" w:rsidP="00945D70">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03840C5B" wp14:editId="7BDAC0C4">
                  <wp:extent cx="2952750" cy="2381250"/>
                  <wp:effectExtent l="0" t="0" r="0" b="0"/>
                  <wp:docPr id="364" name="Picture 364" descr="C:\Users\dominic\Documents\Work\Current Projects\MBQ\Literature_HSI_plots\F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minic\Documents\Work\Current Projects\MBQ\Literature_HSI_plots\FC_King.em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GC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Percent aerial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2π144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144</m:t>
                              </m:r>
                            </m:den>
                          </m:f>
                        </m:e>
                      </m:d>
                    </m:e>
                    <m:sup>
                      <m:r>
                        <w:rPr>
                          <w:rFonts w:ascii="Cambria Math" w:eastAsiaTheme="minorEastAsia" w:hAnsi="Cambria Math"/>
                          <w:sz w:val="18"/>
                          <w:szCs w:val="18"/>
                        </w:rPr>
                        <m:t>2</m:t>
                      </m:r>
                    </m:sup>
                  </m:sSup>
                </m:e>
              </m:d>
            </m:oMath>
            <w:r>
              <w:rPr>
                <w:rFonts w:eastAsiaTheme="minorEastAsia"/>
                <w:sz w:val="18"/>
                <w:szCs w:val="18"/>
              </w:rPr>
              <w:t>*30.07954</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12222ADF" wp14:editId="43D376AB">
                  <wp:extent cx="2952750" cy="2238375"/>
                  <wp:effectExtent l="0" t="0" r="0" b="9525"/>
                  <wp:docPr id="366" name="Picture 366" descr="C:\Users\dominic\Documents\Work\Current Projects\MBQ\Literature_HSI_plots\GCa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minic\Documents\Work\Current Projects\MBQ\Literature_HSI_plots\GCa_Simms.em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GCB</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Percent basal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2π81</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
                                <w:rPr>
                                  <w:rFonts w:ascii="Cambria Math" w:eastAsiaTheme="minorEastAsia" w:hAnsi="Cambria Math"/>
                                  <w:sz w:val="18"/>
                                  <w:szCs w:val="18"/>
                                </w:rPr>
                                <m:t>81</m:t>
                              </m:r>
                            </m:den>
                          </m:f>
                        </m:e>
                      </m:d>
                    </m:e>
                    <m:sup>
                      <m:r>
                        <w:rPr>
                          <w:rFonts w:ascii="Cambria Math" w:eastAsiaTheme="minorEastAsia" w:hAnsi="Cambria Math"/>
                          <w:sz w:val="18"/>
                          <w:szCs w:val="18"/>
                        </w:rPr>
                        <m:t>2</m:t>
                      </m:r>
                    </m:sup>
                  </m:sSup>
                </m:e>
              </m:d>
            </m:oMath>
            <w:r>
              <w:rPr>
                <w:rFonts w:eastAsiaTheme="minorEastAsia"/>
                <w:sz w:val="18"/>
                <w:szCs w:val="18"/>
              </w:rPr>
              <w:t>*22.55965</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227C46CE" wp14:editId="14B507A8">
                  <wp:extent cx="2952750" cy="2238375"/>
                  <wp:effectExtent l="0" t="0" r="0" b="9525"/>
                  <wp:docPr id="368" name="Picture 368" descr="C:\Users\dominic\Documents\Work\Current Projects\MBQ\Literature_HSI_plots\GCb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minic\Documents\Work\Current Projects\MBQ\Literature_HSI_plots\GCb_Simms.em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GD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Grass diversity as measured by the mean number of grass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7FF3820F" wp14:editId="3BD164F9">
                  <wp:extent cx="2952750" cy="2371725"/>
                  <wp:effectExtent l="0" t="0" r="0" b="9525"/>
                  <wp:docPr id="370" name="Picture 370" descr="C:\Users\dominic\Documents\Work\Current Projects\MBQ\Literature_HSI_plots\G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Literature_HSI_plots\GD_Simms.em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LLC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Percent cover of Lehmann’s </w:t>
            </w:r>
            <w:proofErr w:type="spellStart"/>
            <w:r>
              <w:rPr>
                <w:sz w:val="24"/>
                <w:szCs w:val="24"/>
              </w:rPr>
              <w:t>lovegrass</w:t>
            </w:r>
            <w:proofErr w:type="spellEnd"/>
            <w:r>
              <w:rPr>
                <w:sz w:val="24"/>
                <w:szCs w:val="24"/>
              </w:rPr>
              <w:t xml:space="preserv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Pr="00C12D49" w:rsidRDefault="00401D3D" w:rsidP="00945D70">
            <w:pPr>
              <w:rPr>
                <w:rFonts w:eastAsiaTheme="minorEastAsia"/>
                <w:sz w:val="24"/>
                <w:szCs w:val="24"/>
                <w:u w:val="single"/>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6B1B711B" wp14:editId="16CF120C">
                  <wp:extent cx="2952750" cy="2381250"/>
                  <wp:effectExtent l="0" t="0" r="0" b="0"/>
                  <wp:docPr id="388" name="Picture 388" descr="C:\Users\dominic\Documents\Work\Current Projects\MBQ\Literature_HSI_plots\LLG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minic\Documents\Work\Current Projects\MBQ\Literature_HSI_plots\LLGC_Simms.em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HSC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Simms (1989):  Percent half-shrub cover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Pr="00C12D49" w:rsidRDefault="00401D3D" w:rsidP="00945D70">
            <w:pPr>
              <w:rPr>
                <w:rFonts w:eastAsiaTheme="minorEastAsia"/>
                <w:sz w:val="24"/>
                <w:szCs w:val="24"/>
                <w:u w:val="single"/>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20F405F1" wp14:editId="4C94AF23">
                  <wp:extent cx="2952750" cy="2381250"/>
                  <wp:effectExtent l="0" t="0" r="0" b="0"/>
                  <wp:docPr id="392" name="Picture 392" descr="C:\Users\dominic\Documents\Work\Current Projects\MBQ\Literature_HSI_plots\H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minic\Documents\Work\Current Projects\MBQ\Literature_HSI_plots\HSC_Simms.em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King (1998): Percent bare ground as a cover percentage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x-11.3</m:t>
                              </m:r>
                            </m:num>
                            <m:den>
                              <m:r>
                                <w:rPr>
                                  <w:rFonts w:ascii="Cambria Math" w:eastAsiaTheme="minorEastAsia" w:hAnsi="Cambria Math"/>
                                  <w:sz w:val="18"/>
                                  <w:szCs w:val="18"/>
                                </w:rPr>
                                <m:t>1.16</m:t>
                              </m:r>
                            </m:den>
                          </m:f>
                        </m:e>
                      </m:d>
                    </m:e>
                    <m:sup>
                      <m:r>
                        <w:rPr>
                          <w:rFonts w:ascii="Cambria Math" w:eastAsiaTheme="minorEastAsia" w:hAnsi="Cambria Math"/>
                          <w:sz w:val="18"/>
                          <w:szCs w:val="18"/>
                        </w:rPr>
                        <m:t>2</m:t>
                      </m:r>
                    </m:sup>
                  </m:sSup>
                </m:e>
              </m:d>
            </m:oMath>
            <w:r>
              <w:rPr>
                <w:rFonts w:eastAsiaTheme="minorEastAsia"/>
                <w:sz w:val="18"/>
                <w:szCs w:val="18"/>
              </w:rPr>
              <w:t>*2.6069</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7F0FC194" wp14:editId="1A82523D">
                  <wp:extent cx="2952750" cy="2381250"/>
                  <wp:effectExtent l="0" t="0" r="0" b="0"/>
                  <wp:docPr id="393" name="Picture 393" descr="C:\Users\dominic\Documents\Work\Current Projects\MBQ\Literature_HSI_plots\BG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minic\Documents\Work\Current Projects\MBQ\Literature_HSI_plots\BG_King.em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bare ground as a cover </w:t>
            </w:r>
            <w:proofErr w:type="gramStart"/>
            <w:r>
              <w:rPr>
                <w:sz w:val="24"/>
                <w:szCs w:val="24"/>
              </w:rPr>
              <w:t>percentage  measured</w:t>
            </w:r>
            <w:proofErr w:type="gramEnd"/>
            <w:r>
              <w:rPr>
                <w:sz w:val="24"/>
                <w:szCs w:val="24"/>
              </w:rPr>
              <w:t xml:space="preserve">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1499B139" wp14:editId="6730A0FC">
                  <wp:extent cx="2952750" cy="2381250"/>
                  <wp:effectExtent l="0" t="0" r="0" b="0"/>
                  <wp:docPr id="394" name="Picture 394" descr="C:\Users\dominic\Documents\Work\Current Projects\MBQ\Literature_HSI_plots\BG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minic\Documents\Work\Current Projects\MBQ\Literature_HSI_plots\BG_Guthery.em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945D70">
        <w:tc>
          <w:tcPr>
            <w:tcW w:w="1022"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OT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945D70">
            <w:pPr>
              <w:rPr>
                <w:sz w:val="24"/>
                <w:szCs w:val="24"/>
              </w:rPr>
            </w:pPr>
          </w:p>
          <w:p w:rsidR="00401D3D" w:rsidRDefault="00401D3D" w:rsidP="00945D70">
            <w:pPr>
              <w:rPr>
                <w:sz w:val="24"/>
                <w:szCs w:val="24"/>
              </w:rPr>
            </w:pPr>
          </w:p>
          <w:p w:rsidR="00401D3D" w:rsidRDefault="00401D3D" w:rsidP="00945D70">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Operative temperature measured as described in Forrester et al. (1998).</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945D70">
            <w:pPr>
              <w:rPr>
                <w:rFonts w:eastAsiaTheme="minorEastAsia"/>
                <w:sz w:val="24"/>
                <w:szCs w:val="24"/>
              </w:rPr>
            </w:pPr>
          </w:p>
          <w:p w:rsidR="00401D3D" w:rsidRDefault="00401D3D" w:rsidP="00945D70">
            <w:pPr>
              <w:rPr>
                <w:rFonts w:eastAsiaTheme="minorEastAsia"/>
                <w:sz w:val="24"/>
                <w:szCs w:val="24"/>
              </w:rPr>
            </w:pPr>
          </w:p>
          <w:p w:rsidR="00401D3D" w:rsidRPr="001613D1" w:rsidRDefault="00401D3D" w:rsidP="00945D70">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945D70">
            <w:pPr>
              <w:rPr>
                <w:noProof/>
                <w:sz w:val="24"/>
                <w:szCs w:val="24"/>
              </w:rPr>
            </w:pPr>
            <w:r>
              <w:rPr>
                <w:noProof/>
                <w:sz w:val="24"/>
                <w:szCs w:val="24"/>
              </w:rPr>
              <w:drawing>
                <wp:inline distT="0" distB="0" distL="0" distR="0" wp14:anchorId="4F9CD61D" wp14:editId="4ECEE5F5">
                  <wp:extent cx="2952750" cy="2381250"/>
                  <wp:effectExtent l="0" t="0" r="0" b="0"/>
                  <wp:docPr id="395" name="Picture 395" descr="C:\Users\dominic\Documents\Work\Current Projects\MBQ\Literature_HSI_plots\Temp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minic\Documents\Work\Current Projects\MBQ\Literature_HSI_plots\Temp_Guthery.em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bl>
    <w:p w:rsidR="00401D3D" w:rsidRDefault="00401D3D" w:rsidP="00401D3D">
      <w:pPr>
        <w:rPr>
          <w:sz w:val="24"/>
          <w:szCs w:val="24"/>
        </w:rPr>
        <w:sectPr w:rsidR="00401D3D" w:rsidSect="004F0A9A">
          <w:pgSz w:w="12240" w:h="15840"/>
          <w:pgMar w:top="720" w:right="720" w:bottom="720" w:left="720" w:header="720" w:footer="720" w:gutter="0"/>
          <w:cols w:space="720"/>
          <w:docGrid w:linePitch="360"/>
        </w:sectPr>
      </w:pPr>
    </w:p>
    <w:p w:rsidR="00401D3D" w:rsidRDefault="00401D3D" w:rsidP="00401D3D">
      <w:pPr>
        <w:rPr>
          <w:sz w:val="24"/>
          <w:szCs w:val="24"/>
        </w:rPr>
      </w:pPr>
      <w:proofErr w:type="gramStart"/>
      <w:r>
        <w:rPr>
          <w:b/>
          <w:sz w:val="24"/>
          <w:szCs w:val="24"/>
          <w:u w:val="single"/>
        </w:rPr>
        <w:lastRenderedPageBreak/>
        <w:t>Equations.</w:t>
      </w:r>
      <w:proofErr w:type="gramEnd"/>
    </w:p>
    <w:p w:rsidR="00401D3D" w:rsidRDefault="00401D3D" w:rsidP="00401D3D">
      <w:pPr>
        <w:rPr>
          <w:sz w:val="24"/>
          <w:szCs w:val="24"/>
        </w:rPr>
      </w:pPr>
      <w:r>
        <w:rPr>
          <w:sz w:val="24"/>
          <w:szCs w:val="24"/>
        </w:rPr>
        <w:t xml:space="preserve">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suitable).  </w:t>
      </w: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Woody Cover=</m:t>
          </m:r>
          <m:f>
            <m:fPr>
              <m:ctrlPr>
                <w:rPr>
                  <w:rFonts w:ascii="Cambria Math" w:eastAsiaTheme="minorEastAsia" w:hAnsi="Cambria Math"/>
                  <w:i/>
                  <w:sz w:val="24"/>
                  <w:szCs w:val="24"/>
                </w:rPr>
              </m:ctrlPr>
            </m:fPr>
            <m:num>
              <m:r>
                <w:rPr>
                  <w:rFonts w:ascii="Cambria Math" w:eastAsiaTheme="minorEastAsia" w:hAnsi="Cambria Math"/>
                  <w:sz w:val="24"/>
                  <w:szCs w:val="24"/>
                </w:rPr>
                <m:t>WSD+WC+TSC+NT</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975A89" w:rsidRDefault="00401D3D" w:rsidP="00401D3D">
      <w:pPr>
        <w:rPr>
          <w:rFonts w:eastAsiaTheme="minorEastAsia"/>
          <w:sz w:val="24"/>
          <w:szCs w:val="24"/>
        </w:rPr>
      </w:pPr>
      <m:oMathPara>
        <m:oMath>
          <m:r>
            <w:rPr>
              <w:rFonts w:ascii="Cambria Math" w:eastAsiaTheme="minorEastAsia" w:hAnsi="Cambria Math"/>
              <w:sz w:val="24"/>
              <w:szCs w:val="24"/>
            </w:rPr>
            <m:t>Visual Cover=</m:t>
          </m:r>
          <m:f>
            <m:fPr>
              <m:ctrlPr>
                <w:rPr>
                  <w:rFonts w:ascii="Cambria Math" w:eastAsiaTheme="minorEastAsia" w:hAnsi="Cambria Math"/>
                  <w:i/>
                  <w:sz w:val="24"/>
                  <w:szCs w:val="24"/>
                </w:rPr>
              </m:ctrlPr>
            </m:fPr>
            <m:num>
              <m:r>
                <w:rPr>
                  <w:rFonts w:ascii="Cambria Math" w:eastAsiaTheme="minorEastAsia" w:hAnsi="Cambria Math"/>
                  <w:sz w:val="24"/>
                  <w:szCs w:val="24"/>
                </w:rPr>
                <m:t>VC+DV+CV</m:t>
              </m:r>
            </m:num>
            <m:den>
              <m:r>
                <w:rPr>
                  <w:rFonts w:ascii="Cambria Math" w:eastAsiaTheme="minorEastAsia" w:hAnsi="Cambria Math"/>
                  <w:sz w:val="24"/>
                  <w:szCs w:val="24"/>
                </w:rPr>
                <m:t>3</m:t>
              </m:r>
            </m:den>
          </m:f>
        </m:oMath>
      </m:oMathPara>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Forbs=</m:t>
          </m:r>
          <m:f>
            <m:fPr>
              <m:ctrlPr>
                <w:rPr>
                  <w:rFonts w:ascii="Cambria Math" w:eastAsiaTheme="minorEastAsia" w:hAnsi="Cambria Math"/>
                  <w:i/>
                  <w:sz w:val="24"/>
                  <w:szCs w:val="24"/>
                </w:rPr>
              </m:ctrlPr>
            </m:fPr>
            <m:num>
              <m:r>
                <w:rPr>
                  <w:rFonts w:ascii="Cambria Math" w:eastAsiaTheme="minorEastAsia" w:hAnsi="Cambria Math"/>
                  <w:sz w:val="24"/>
                  <w:szCs w:val="24"/>
                </w:rPr>
                <m:t>NF+FD+FC+HC</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Grasses=</m:t>
          </m:r>
          <m:f>
            <m:fPr>
              <m:ctrlPr>
                <w:rPr>
                  <w:rFonts w:ascii="Cambria Math" w:eastAsiaTheme="minorEastAsia" w:hAnsi="Cambria Math"/>
                  <w:i/>
                  <w:sz w:val="24"/>
                  <w:szCs w:val="24"/>
                </w:rPr>
              </m:ctrlPr>
            </m:fPr>
            <m:num>
              <m:r>
                <w:rPr>
                  <w:rFonts w:ascii="Cambria Math" w:eastAsiaTheme="minorEastAsia" w:hAnsi="Cambria Math"/>
                  <w:sz w:val="24"/>
                  <w:szCs w:val="24"/>
                </w:rPr>
                <m:t>GC+GCB+LLC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Woody Cover+Visual Cover+Forbs+Grasses+HSC+BG</m:t>
              </m:r>
            </m:num>
            <m:den>
              <m:r>
                <w:rPr>
                  <w:rFonts w:ascii="Cambria Math" w:eastAsiaTheme="minorEastAsia" w:hAnsi="Cambria Math"/>
                  <w:sz w:val="24"/>
                  <w:szCs w:val="24"/>
                </w:rPr>
                <m:t>6</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Food=</m:t>
          </m:r>
          <m:f>
            <m:fPr>
              <m:ctrlPr>
                <w:rPr>
                  <w:rFonts w:ascii="Cambria Math" w:eastAsiaTheme="minorEastAsia" w:hAnsi="Cambria Math"/>
                  <w:i/>
                  <w:sz w:val="24"/>
                  <w:szCs w:val="24"/>
                </w:rPr>
              </m:ctrlPr>
            </m:fPr>
            <m:num>
              <m:r>
                <w:rPr>
                  <w:rFonts w:ascii="Cambria Math" w:eastAsiaTheme="minorEastAsia" w:hAnsi="Cambria Math"/>
                  <w:sz w:val="24"/>
                  <w:szCs w:val="24"/>
                </w:rPr>
                <m:t>Forbs+Grasses+HSC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Woody Cover+Forbs</m:t>
              </m:r>
            </m:num>
            <m:den>
              <m:r>
                <w:rPr>
                  <w:rFonts w:ascii="Cambria Math" w:eastAsiaTheme="minorEastAsia" w:hAnsi="Cambria Math"/>
                  <w:sz w:val="24"/>
                  <w:szCs w:val="24"/>
                </w:rPr>
                <m:t>2</m:t>
              </m:r>
            </m:den>
          </m:f>
        </m:oMath>
      </m:oMathPara>
    </w:p>
    <w:p w:rsidR="00401D3D" w:rsidRPr="00975A89" w:rsidRDefault="00401D3D" w:rsidP="00401D3D">
      <w:pPr>
        <w:rPr>
          <w:rFonts w:eastAsiaTheme="minorEastAsia"/>
          <w:sz w:val="24"/>
          <w:szCs w:val="24"/>
        </w:rPr>
      </w:pPr>
    </w:p>
    <w:p w:rsidR="00401D3D" w:rsidRDefault="00401D3D" w:rsidP="00401D3D">
      <w:pPr>
        <w:rPr>
          <w:rFonts w:eastAsiaTheme="minorEastAsia"/>
          <w:sz w:val="24"/>
          <w:szCs w:val="24"/>
        </w:rPr>
      </w:pPr>
      <m:oMathPara>
        <m:oMath>
          <m:r>
            <w:rPr>
              <w:rFonts w:ascii="Cambria Math" w:eastAsiaTheme="minorEastAsia" w:hAnsi="Cambria Math"/>
              <w:sz w:val="24"/>
              <w:szCs w:val="24"/>
            </w:rPr>
            <m:t>Overall Habitat Suitability Index=</m:t>
          </m:r>
          <m:r>
            <m:rPr>
              <m:sty m:val="p"/>
            </m:rPr>
            <w:rPr>
              <w:rFonts w:ascii="Cambria Math" w:eastAsiaTheme="minorEastAsia" w:hAnsi="Cambria Math"/>
              <w:sz w:val="24"/>
              <w:szCs w:val="24"/>
            </w:rPr>
            <m:t>min⁡</m:t>
          </m:r>
          <m:r>
            <w:rPr>
              <w:rFonts w:ascii="Cambria Math" w:eastAsiaTheme="minorEastAsia" w:hAnsi="Cambria Math"/>
              <w:sz w:val="24"/>
              <w:szCs w:val="24"/>
            </w:rPr>
            <m:t>(Reproduction, Food, Cover, Operative Temp.)</m:t>
          </m:r>
        </m:oMath>
      </m:oMathPara>
    </w:p>
    <w:p w:rsidR="00401D3D" w:rsidRDefault="00401D3D" w:rsidP="00401D3D">
      <w:pPr>
        <w:rPr>
          <w:rFonts w:eastAsiaTheme="minorEastAsia"/>
          <w:sz w:val="24"/>
          <w:szCs w:val="24"/>
        </w:rPr>
      </w:pPr>
    </w:p>
    <w:p w:rsidR="00401D3D" w:rsidRDefault="00401D3D" w:rsidP="00401D3D">
      <w:pPr>
        <w:rPr>
          <w:rFonts w:eastAsiaTheme="minorEastAsia"/>
          <w:sz w:val="24"/>
          <w:szCs w:val="24"/>
        </w:rPr>
        <w:sectPr w:rsidR="00401D3D" w:rsidSect="00E272B0">
          <w:pgSz w:w="12240" w:h="15840"/>
          <w:pgMar w:top="1440" w:right="1440" w:bottom="1440" w:left="1440" w:header="720" w:footer="720" w:gutter="0"/>
          <w:cols w:space="720"/>
          <w:docGrid w:linePitch="360"/>
        </w:sectPr>
      </w:pPr>
    </w:p>
    <w:p w:rsidR="00401D3D" w:rsidRDefault="00401D3D" w:rsidP="00401D3D">
      <w:pPr>
        <w:rPr>
          <w:rFonts w:eastAsiaTheme="minorEastAsia"/>
          <w:sz w:val="24"/>
          <w:szCs w:val="24"/>
        </w:rPr>
      </w:pPr>
      <w:r>
        <w:rPr>
          <w:rFonts w:eastAsiaTheme="minorEastAsia"/>
          <w:b/>
          <w:sz w:val="24"/>
          <w:szCs w:val="24"/>
          <w:u w:val="single"/>
        </w:rPr>
        <w:lastRenderedPageBreak/>
        <w:t>Literature Cited</w:t>
      </w:r>
    </w:p>
    <w:p w:rsidR="00401D3D" w:rsidRDefault="00401D3D" w:rsidP="00401D3D">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401D3D" w:rsidRDefault="00401D3D" w:rsidP="00401D3D">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401D3D" w:rsidRDefault="00401D3D" w:rsidP="00401D3D">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R</w:t>
      </w:r>
      <w:r w:rsidRPr="00920CFC">
        <w:rPr>
          <w:rFonts w:eastAsiaTheme="minorEastAsia"/>
          <w:sz w:val="24"/>
          <w:szCs w:val="24"/>
        </w:rPr>
        <w:t xml:space="preserve">. </w:t>
      </w:r>
      <w:r>
        <w:rPr>
          <w:rFonts w:eastAsiaTheme="minorEastAsia"/>
          <w:sz w:val="24"/>
          <w:szCs w:val="24"/>
        </w:rPr>
        <w:t xml:space="preserve"> </w:t>
      </w:r>
      <w:r w:rsidRPr="00920CFC">
        <w:rPr>
          <w:rFonts w:eastAsiaTheme="minorEastAsia"/>
          <w:sz w:val="24"/>
          <w:szCs w:val="24"/>
        </w:rPr>
        <w:t xml:space="preserve">1959. </w:t>
      </w:r>
      <w:r>
        <w:rPr>
          <w:rFonts w:eastAsiaTheme="minorEastAsia"/>
          <w:sz w:val="24"/>
          <w:szCs w:val="24"/>
        </w:rPr>
        <w:t xml:space="preserve"> </w:t>
      </w:r>
      <w:r w:rsidRPr="00920CFC">
        <w:rPr>
          <w:rFonts w:eastAsiaTheme="minorEastAsia"/>
          <w:sz w:val="24"/>
          <w:szCs w:val="24"/>
        </w:rPr>
        <w:t xml:space="preserve">A </w:t>
      </w:r>
      <w:r>
        <w:rPr>
          <w:rFonts w:eastAsiaTheme="minorEastAsia"/>
          <w:sz w:val="24"/>
          <w:szCs w:val="24"/>
        </w:rPr>
        <w:t>c</w:t>
      </w:r>
      <w:r w:rsidRPr="00920CFC">
        <w:rPr>
          <w:rFonts w:eastAsiaTheme="minorEastAsia"/>
          <w:sz w:val="24"/>
          <w:szCs w:val="24"/>
        </w:rPr>
        <w:t>anopy-coverage m</w:t>
      </w:r>
      <w:r>
        <w:rPr>
          <w:rFonts w:eastAsiaTheme="minorEastAsia"/>
          <w:sz w:val="24"/>
          <w:szCs w:val="24"/>
        </w:rPr>
        <w:t xml:space="preserve">ethod of </w:t>
      </w:r>
      <w:proofErr w:type="spellStart"/>
      <w:r>
        <w:rPr>
          <w:rFonts w:eastAsiaTheme="minorEastAsia"/>
          <w:sz w:val="24"/>
          <w:szCs w:val="24"/>
        </w:rPr>
        <w:t>vegetational</w:t>
      </w:r>
      <w:proofErr w:type="spellEnd"/>
      <w:r>
        <w:rPr>
          <w:rFonts w:eastAsiaTheme="minorEastAsia"/>
          <w:sz w:val="24"/>
          <w:szCs w:val="24"/>
        </w:rPr>
        <w:t xml:space="preserve"> analysis.  </w:t>
      </w:r>
      <w:r w:rsidRPr="00920CFC">
        <w:rPr>
          <w:rFonts w:eastAsiaTheme="minorEastAsia"/>
          <w:sz w:val="24"/>
          <w:szCs w:val="24"/>
        </w:rPr>
        <w:t>Northwest Science 33:</w:t>
      </w:r>
      <w:r>
        <w:rPr>
          <w:rFonts w:eastAsiaTheme="minorEastAsia"/>
          <w:sz w:val="24"/>
          <w:szCs w:val="24"/>
        </w:rPr>
        <w:t xml:space="preserve"> </w:t>
      </w:r>
      <w:r w:rsidRPr="00920CFC">
        <w:rPr>
          <w:rFonts w:eastAsiaTheme="minorEastAsia"/>
          <w:sz w:val="24"/>
          <w:szCs w:val="24"/>
        </w:rPr>
        <w:t>43-64.</w:t>
      </w:r>
    </w:p>
    <w:p w:rsidR="00401D3D" w:rsidRDefault="00401D3D" w:rsidP="00401D3D">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401D3D" w:rsidRDefault="00401D3D" w:rsidP="00401D3D">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401D3D" w:rsidRDefault="00401D3D" w:rsidP="00401D3D">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401D3D" w:rsidRDefault="00401D3D" w:rsidP="00401D3D">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401D3D" w:rsidRDefault="00401D3D" w:rsidP="00401D3D">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401D3D" w:rsidRPr="00D73475" w:rsidRDefault="00401D3D" w:rsidP="00401D3D">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401D3D" w:rsidRDefault="00401D3D" w:rsidP="00401D3D">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401D3D" w:rsidRDefault="00401D3D" w:rsidP="00401D3D">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401D3D" w:rsidRDefault="00401D3D" w:rsidP="00401D3D">
      <w:pPr>
        <w:ind w:left="720" w:hanging="720"/>
        <w:rPr>
          <w:rFonts w:eastAsiaTheme="minorEastAsia"/>
          <w:sz w:val="24"/>
          <w:szCs w:val="24"/>
        </w:rPr>
      </w:pPr>
      <w:r w:rsidRPr="006C1602">
        <w:rPr>
          <w:rFonts w:eastAsiaTheme="minorEastAsia"/>
          <w:sz w:val="24"/>
          <w:szCs w:val="24"/>
        </w:rPr>
        <w:t xml:space="preserve">Simms, K. </w:t>
      </w:r>
      <w:r>
        <w:rPr>
          <w:rFonts w:eastAsiaTheme="minorEastAsia"/>
          <w:sz w:val="24"/>
          <w:szCs w:val="24"/>
        </w:rPr>
        <w:t xml:space="preserve"> </w:t>
      </w:r>
      <w:r w:rsidRPr="006C1602">
        <w:rPr>
          <w:rFonts w:eastAsiaTheme="minorEastAsia"/>
          <w:sz w:val="24"/>
          <w:szCs w:val="24"/>
        </w:rPr>
        <w:t>1989.</w:t>
      </w:r>
      <w:r>
        <w:rPr>
          <w:rFonts w:eastAsiaTheme="minorEastAsia"/>
          <w:sz w:val="24"/>
          <w:szCs w:val="24"/>
        </w:rPr>
        <w:t xml:space="preserve"> </w:t>
      </w:r>
      <w:r w:rsidRPr="006C1602">
        <w:rPr>
          <w:rFonts w:eastAsiaTheme="minorEastAsia"/>
          <w:sz w:val="24"/>
          <w:szCs w:val="24"/>
        </w:rPr>
        <w:t xml:space="preserve"> Home ran</w:t>
      </w:r>
      <w:r>
        <w:rPr>
          <w:rFonts w:eastAsiaTheme="minorEastAsia"/>
          <w:sz w:val="24"/>
          <w:szCs w:val="24"/>
        </w:rPr>
        <w:t xml:space="preserve">ge, habitat use and movement of </w:t>
      </w:r>
      <w:r w:rsidRPr="006C1602">
        <w:rPr>
          <w:rFonts w:eastAsiaTheme="minorEastAsia"/>
          <w:sz w:val="24"/>
          <w:szCs w:val="24"/>
        </w:rPr>
        <w:t>reintroduced masked bobwhite.</w:t>
      </w:r>
      <w:r>
        <w:rPr>
          <w:rFonts w:eastAsiaTheme="minorEastAsia"/>
          <w:sz w:val="24"/>
          <w:szCs w:val="24"/>
        </w:rPr>
        <w:t xml:space="preserve"> M.S. Thesis.  </w:t>
      </w:r>
      <w:proofErr w:type="gramStart"/>
      <w:r>
        <w:rPr>
          <w:rFonts w:eastAsiaTheme="minorEastAsia"/>
          <w:sz w:val="24"/>
          <w:szCs w:val="24"/>
        </w:rPr>
        <w:t xml:space="preserve">University of Arizona, </w:t>
      </w:r>
      <w:r w:rsidRPr="006C1602">
        <w:rPr>
          <w:rFonts w:eastAsiaTheme="minorEastAsia"/>
          <w:sz w:val="24"/>
          <w:szCs w:val="24"/>
        </w:rPr>
        <w:t>Tucson.</w:t>
      </w:r>
      <w:proofErr w:type="gramEnd"/>
    </w:p>
    <w:p w:rsidR="00401D3D" w:rsidRDefault="00401D3D" w:rsidP="00401D3D">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401D3D" w:rsidRPr="00BD0758" w:rsidRDefault="00401D3D" w:rsidP="00401D3D">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884E5F" w:rsidRPr="00091D42" w:rsidRDefault="00884E5F" w:rsidP="00091D42">
      <w:pPr>
        <w:ind w:left="720" w:hanging="720"/>
        <w:rPr>
          <w:sz w:val="28"/>
          <w:szCs w:val="28"/>
          <w:u w:val="single"/>
        </w:rPr>
      </w:pPr>
    </w:p>
    <w:sectPr w:rsidR="00884E5F" w:rsidRPr="00091D42" w:rsidSect="00E272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Dominic D LaRoche" w:date="2013-09-27T21:05:00Z" w:initials="DDL">
    <w:p w:rsidR="00BB76D4" w:rsidRDefault="00BB76D4">
      <w:pPr>
        <w:pStyle w:val="CommentText"/>
      </w:pPr>
      <w:r>
        <w:rPr>
          <w:rStyle w:val="CommentReference"/>
        </w:rPr>
        <w:annotationRef/>
      </w:r>
      <w:r>
        <w:t>I tried to address this with the “conservative estimate” of suitability using all of the models.  Perhaps we can just be more explicit about that being the closest to “consensus” we can get.</w:t>
      </w:r>
    </w:p>
  </w:comment>
  <w:comment w:id="1" w:author="cconway" w:date="2013-09-27T21:05:00Z" w:initials="c">
    <w:p w:rsidR="00BB76D4" w:rsidRDefault="00BB76D4">
      <w:pPr>
        <w:pStyle w:val="CommentText"/>
      </w:pPr>
      <w:r>
        <w:rPr>
          <w:rStyle w:val="CommentReference"/>
        </w:rPr>
        <w:annotationRef/>
      </w:r>
      <w:r>
        <w:t xml:space="preserve">This is all good, but I think we may have also said from the outset that we would produce a consensus model (we need to check the contract).  But either way, a consensus model would still be useful (with the appropriate caveats), </w:t>
      </w:r>
      <w:r w:rsidRPr="004130F4">
        <w:rPr>
          <w:u w:val="single"/>
        </w:rPr>
        <w:t>in addition</w:t>
      </w:r>
      <w:r>
        <w:t xml:space="preserve"> to the separate models. </w:t>
      </w:r>
    </w:p>
  </w:comment>
  <w:comment w:id="6" w:author="cconway" w:date="2013-09-27T21:05:00Z" w:initials="c">
    <w:p w:rsidR="00BB76D4" w:rsidRDefault="00BB76D4">
      <w:pPr>
        <w:pStyle w:val="CommentText"/>
      </w:pPr>
      <w:r>
        <w:rPr>
          <w:rStyle w:val="CommentReference"/>
        </w:rPr>
        <w:annotationRef/>
      </w:r>
      <w:r>
        <w:t xml:space="preserve">Would it be more appropriate to use the n-1 set of expert opinions to quantify uncertainty of a particular model, where the -1 is the model for which uncertainty is being calculated?  In other words, is the a </w:t>
      </w:r>
      <w:proofErr w:type="gramStart"/>
      <w:r>
        <w:t>circularity  problem</w:t>
      </w:r>
      <w:proofErr w:type="gramEnd"/>
      <w:r>
        <w:t xml:space="preserve"> with including a model in the suite of models that is being used to calculate its uncertainty?</w:t>
      </w:r>
    </w:p>
  </w:comment>
  <w:comment w:id="7" w:author="Dominic D LaRoche" w:date="2013-09-27T21:05:00Z" w:initials="DDL">
    <w:p w:rsidR="00794FD7" w:rsidRDefault="00794FD7">
      <w:pPr>
        <w:pStyle w:val="CommentText"/>
      </w:pPr>
      <w:r>
        <w:rPr>
          <w:rStyle w:val="CommentReference"/>
        </w:rPr>
        <w:annotationRef/>
      </w:r>
      <w:r>
        <w:t xml:space="preserve">I thought about this but since some models constitute the extremes of the range of possible values using the uncertainty from only the other models would </w:t>
      </w:r>
      <w:r w:rsidR="0002727C">
        <w:t>underestimate the uncer</w:t>
      </w:r>
      <w:r>
        <w:t xml:space="preserve">tainty.  </w:t>
      </w:r>
      <w:r w:rsidR="0002727C">
        <w:t>This measure is already an underestimate of the true uncertainty as I forgot to describe.</w:t>
      </w:r>
    </w:p>
  </w:comment>
  <w:comment w:id="15" w:author="cconway" w:date="2013-09-27T21:05:00Z" w:initials="c">
    <w:p w:rsidR="00BB76D4" w:rsidRDefault="00BB76D4">
      <w:pPr>
        <w:pStyle w:val="CommentText"/>
      </w:pPr>
      <w:r>
        <w:rPr>
          <w:rStyle w:val="CommentReference"/>
        </w:rPr>
        <w:annotationRef/>
      </w:r>
      <w:r>
        <w:t>Why this high?  Is there some rationale for this narrow, and high, range of values?</w:t>
      </w:r>
    </w:p>
  </w:comment>
  <w:comment w:id="16" w:author="Dominic D LaRoche" w:date="2013-09-27T21:05:00Z" w:initials="DDL">
    <w:p w:rsidR="00BB76D4" w:rsidRDefault="00BB76D4">
      <w:pPr>
        <w:pStyle w:val="CommentText"/>
      </w:pPr>
      <w:r>
        <w:rPr>
          <w:rStyle w:val="CommentReference"/>
        </w:rPr>
        <w:annotationRef/>
      </w:r>
      <w:r>
        <w:t xml:space="preserve">Not sure how deeply I should dive into the weeds here.  This simulation took a lot of steps (several thousand lines of code) and I had to choose a lot of parameters out of thin air since I was unable to get any data from the refuge.  I have kept it pretty general </w:t>
      </w:r>
      <w:proofErr w:type="gramStart"/>
      <w:r>
        <w:t>here ,</w:t>
      </w:r>
      <w:proofErr w:type="gramEnd"/>
      <w:r>
        <w:t xml:space="preserve"> since I am not sure how useful they will find an in-depth description, but I can add a lot more detail if you think it is a good idea.</w:t>
      </w:r>
    </w:p>
  </w:comment>
  <w:comment w:id="17" w:author="cconway" w:date="2013-09-27T21:05:00Z" w:initials="c">
    <w:p w:rsidR="00BB76D4" w:rsidRDefault="00BB76D4">
      <w:pPr>
        <w:pStyle w:val="CommentText"/>
      </w:pPr>
      <w:r>
        <w:rPr>
          <w:rStyle w:val="CommentReference"/>
        </w:rPr>
        <w:annotationRef/>
      </w:r>
      <w:r>
        <w:t>I think you should add the level of detail that you would include in a manuscript submitted to a target journal.  I hope we can do that soon after we submit this to SJV anyway.  Don’t worry about Carol and others ability to grasp everything.  Think instead about a likely reviewer for this paper at a target journal – what level of detail should they be informed of?</w:t>
      </w:r>
    </w:p>
  </w:comment>
  <w:comment w:id="18" w:author="cconway" w:date="2013-09-27T21:05:00Z" w:initials="c">
    <w:p w:rsidR="00BB76D4" w:rsidRDefault="00BB76D4">
      <w:pPr>
        <w:pStyle w:val="CommentText"/>
      </w:pPr>
      <w:r>
        <w:rPr>
          <w:rStyle w:val="CommentReference"/>
        </w:rPr>
        <w:annotationRef/>
      </w:r>
      <w:r>
        <w:t>Appendix B is blank, and previous mention of it suggested only 2 models were displayed.  I assume that all 7 models will be put into Appendix B??</w:t>
      </w:r>
    </w:p>
  </w:comment>
  <w:comment w:id="19" w:author="Dominic D LaRoche" w:date="2013-09-27T21:05:00Z" w:initials="DDL">
    <w:p w:rsidR="00FB73C9" w:rsidRDefault="00FB73C9">
      <w:pPr>
        <w:pStyle w:val="CommentText"/>
      </w:pPr>
      <w:r>
        <w:rPr>
          <w:rStyle w:val="CommentReference"/>
        </w:rPr>
        <w:annotationRef/>
      </w:r>
      <w:r>
        <w:t>Yes, but that makes the document very large so I left them out for now</w:t>
      </w:r>
      <w:r w:rsidR="00624174">
        <w:t>.</w:t>
      </w:r>
    </w:p>
  </w:comment>
  <w:comment w:id="28" w:author="Dominic D LaRoche" w:date="2013-09-27T21:05:00Z" w:initials="DDL">
    <w:p w:rsidR="00256CC0" w:rsidRDefault="00256CC0">
      <w:pPr>
        <w:pStyle w:val="CommentText"/>
      </w:pPr>
      <w:r>
        <w:rPr>
          <w:rStyle w:val="CommentReference"/>
        </w:rPr>
        <w:annotationRef/>
      </w:r>
      <w:r>
        <w:t>I am not really sure this is true but it is probably as close as we will ever get to consensus.</w:t>
      </w:r>
    </w:p>
  </w:comment>
  <w:comment w:id="61" w:author="cconway" w:date="2013-09-27T21:05:00Z" w:initials="c">
    <w:p w:rsidR="00BB76D4" w:rsidRDefault="00BB76D4">
      <w:pPr>
        <w:pStyle w:val="CommentText"/>
      </w:pPr>
      <w:r>
        <w:rPr>
          <w:rStyle w:val="CommentReference"/>
        </w:rPr>
        <w:annotationRef/>
      </w:r>
      <w:r>
        <w:t xml:space="preserve">What type of “experiments”?  </w:t>
      </w:r>
      <w:proofErr w:type="gramStart"/>
      <w:r>
        <w:t>explain</w:t>
      </w:r>
      <w:proofErr w:type="gramEnd"/>
      <w:r>
        <w:t>.</w:t>
      </w:r>
    </w:p>
  </w:comment>
  <w:comment w:id="62" w:author="Dominic D LaRoche" w:date="2013-09-27T21:15:00Z" w:initials="DDL">
    <w:p w:rsidR="00592588" w:rsidRDefault="00592588">
      <w:pPr>
        <w:pStyle w:val="CommentText"/>
      </w:pPr>
      <w:r>
        <w:rPr>
          <w:rStyle w:val="CommentReference"/>
        </w:rPr>
        <w:annotationRef/>
      </w:r>
      <w:r>
        <w:t xml:space="preserve">I can think of several, although I haven’t really fleshed them out in my head, but I am not sure what sorts of experiments you can conduct on an endangered species as it is being re-introduced?  Ideally you would make </w:t>
      </w:r>
      <w:proofErr w:type="spellStart"/>
      <w:r>
        <w:t>predicitons</w:t>
      </w:r>
      <w:proofErr w:type="spellEnd"/>
      <w:r>
        <w:t xml:space="preserve"> from one of the models that is differentiable from the other models, e.g. Ellis predicts any amount of tree cover will have a negative impact on suitability whereas all the </w:t>
      </w:r>
      <w:proofErr w:type="spellStart"/>
      <w:r>
        <w:t>othr</w:t>
      </w:r>
      <w:proofErr w:type="spellEnd"/>
      <w:r>
        <w:t xml:space="preserve"> models support some level of tree cover.  One could find two areas which are similar in other characteristics but one has trees and the other doesn’t, or one could experimentally remove trees from a plot in an </w:t>
      </w:r>
      <w:proofErr w:type="spellStart"/>
      <w:r>
        <w:t>agriculturela</w:t>
      </w:r>
      <w:proofErr w:type="spellEnd"/>
      <w:r>
        <w:t xml:space="preserve"> type exp.   Even better, one could test the mechanism (predation) behind Ellis’ take on trees.</w:t>
      </w:r>
    </w:p>
  </w:comment>
  <w:comment w:id="63" w:author="cconway" w:date="2013-09-29T20:46:00Z" w:initials="c">
    <w:p w:rsidR="00F23900" w:rsidRDefault="00F23900" w:rsidP="00F23900">
      <w:pPr>
        <w:pStyle w:val="CommentText"/>
      </w:pPr>
      <w:r>
        <w:rPr>
          <w:rStyle w:val="CommentReference"/>
        </w:rPr>
        <w:annotationRef/>
      </w:r>
      <w:r>
        <w:t xml:space="preserve">Something is missing here – based on the Brown 1885 citation above, it seems that this should be volume 24.  Do you have this article?  I </w:t>
      </w:r>
      <w:proofErr w:type="spellStart"/>
      <w:r>
        <w:t>googled</w:t>
      </w:r>
      <w:proofErr w:type="spellEnd"/>
      <w:r>
        <w:t xml:space="preserve"> Grinnell 1884 and found a report that cited this article as “12:243</w:t>
      </w:r>
      <w:proofErr w:type="gramStart"/>
      <w:r>
        <w:t>” .</w:t>
      </w:r>
      <w:proofErr w:type="gramEnd"/>
      <w:r>
        <w:t xml:space="preserve">  Your citation seems to have come from the MBQ Recovery Plan, but it clearly is lacking something – perhaps use the 12:243 unless you can find the original article with the proper volume and page numbers</w:t>
      </w:r>
    </w:p>
  </w:comment>
  <w:comment w:id="64" w:author="Dominic D LaRoche" w:date="2013-09-29T20:46:00Z" w:initials="c">
    <w:p w:rsidR="00F23900" w:rsidRDefault="00F23900" w:rsidP="00F23900">
      <w:pPr>
        <w:pStyle w:val="CommentText"/>
      </w:pPr>
      <w:r>
        <w:rPr>
          <w:rStyle w:val="CommentReference"/>
        </w:rPr>
        <w:annotationRef/>
      </w:r>
      <w:r>
        <w:t>I got this from a copy of this article Roy Tomlinson provided but it was missing an X in the roman numeral for the volume number.  I presume this is why it is also missing from the recovery plan. Good catch!!</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4704" w:rsidRDefault="00394704" w:rsidP="00E8507A">
      <w:pPr>
        <w:spacing w:after="0" w:line="240" w:lineRule="auto"/>
      </w:pPr>
      <w:r>
        <w:separator/>
      </w:r>
    </w:p>
  </w:endnote>
  <w:endnote w:type="continuationSeparator" w:id="0">
    <w:p w:rsidR="00394704" w:rsidRDefault="00394704"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4704" w:rsidRDefault="00394704" w:rsidP="00E8507A">
      <w:pPr>
        <w:spacing w:after="0" w:line="240" w:lineRule="auto"/>
      </w:pPr>
      <w:r>
        <w:separator/>
      </w:r>
    </w:p>
  </w:footnote>
  <w:footnote w:type="continuationSeparator" w:id="0">
    <w:p w:rsidR="00394704" w:rsidRDefault="00394704"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5265B"/>
    <w:multiLevelType w:val="hybridMultilevel"/>
    <w:tmpl w:val="FE12864A"/>
    <w:lvl w:ilvl="0" w:tplc="0EC29238">
      <w:start w:val="3"/>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02965"/>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865407"/>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3F316B"/>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5">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6">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36F379D"/>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842CAB"/>
    <w:multiLevelType w:val="hybridMultilevel"/>
    <w:tmpl w:val="D534E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39515D"/>
    <w:multiLevelType w:val="hybridMultilevel"/>
    <w:tmpl w:val="CAE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0D1F63"/>
    <w:multiLevelType w:val="hybridMultilevel"/>
    <w:tmpl w:val="A1DAA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BB1AEE"/>
    <w:multiLevelType w:val="hybridMultilevel"/>
    <w:tmpl w:val="FE4A1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14">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3"/>
  </w:num>
  <w:num w:numId="5">
    <w:abstractNumId w:val="14"/>
  </w:num>
  <w:num w:numId="6">
    <w:abstractNumId w:val="8"/>
  </w:num>
  <w:num w:numId="7">
    <w:abstractNumId w:val="3"/>
  </w:num>
  <w:num w:numId="8">
    <w:abstractNumId w:val="2"/>
  </w:num>
  <w:num w:numId="9">
    <w:abstractNumId w:val="11"/>
  </w:num>
  <w:num w:numId="10">
    <w:abstractNumId w:val="7"/>
  </w:num>
  <w:num w:numId="11">
    <w:abstractNumId w:val="10"/>
  </w:num>
  <w:num w:numId="12">
    <w:abstractNumId w:val="12"/>
  </w:num>
  <w:num w:numId="13">
    <w:abstractNumId w:val="0"/>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07A3A"/>
    <w:rsid w:val="00015564"/>
    <w:rsid w:val="0002727C"/>
    <w:rsid w:val="000526D3"/>
    <w:rsid w:val="00075B44"/>
    <w:rsid w:val="00081E0A"/>
    <w:rsid w:val="00091D42"/>
    <w:rsid w:val="000B7454"/>
    <w:rsid w:val="000C303D"/>
    <w:rsid w:val="000C5828"/>
    <w:rsid w:val="000E02B9"/>
    <w:rsid w:val="000E6556"/>
    <w:rsid w:val="00110135"/>
    <w:rsid w:val="00110C5F"/>
    <w:rsid w:val="001207F5"/>
    <w:rsid w:val="00135E69"/>
    <w:rsid w:val="001450F7"/>
    <w:rsid w:val="00145364"/>
    <w:rsid w:val="001874A6"/>
    <w:rsid w:val="00193878"/>
    <w:rsid w:val="00196E62"/>
    <w:rsid w:val="001A2D5F"/>
    <w:rsid w:val="001B3488"/>
    <w:rsid w:val="001D3F8B"/>
    <w:rsid w:val="001D5C27"/>
    <w:rsid w:val="001E62F8"/>
    <w:rsid w:val="001F179F"/>
    <w:rsid w:val="00203FB9"/>
    <w:rsid w:val="0020726E"/>
    <w:rsid w:val="002172A0"/>
    <w:rsid w:val="00246F96"/>
    <w:rsid w:val="00247FA1"/>
    <w:rsid w:val="00256CC0"/>
    <w:rsid w:val="00263038"/>
    <w:rsid w:val="00263F32"/>
    <w:rsid w:val="00265510"/>
    <w:rsid w:val="0026793F"/>
    <w:rsid w:val="002722E0"/>
    <w:rsid w:val="00273BDA"/>
    <w:rsid w:val="002756BE"/>
    <w:rsid w:val="002827E3"/>
    <w:rsid w:val="0028558F"/>
    <w:rsid w:val="002C2E32"/>
    <w:rsid w:val="002D08A4"/>
    <w:rsid w:val="002E522D"/>
    <w:rsid w:val="002F2006"/>
    <w:rsid w:val="0030270B"/>
    <w:rsid w:val="003104C1"/>
    <w:rsid w:val="00311BC9"/>
    <w:rsid w:val="00323F83"/>
    <w:rsid w:val="003321B4"/>
    <w:rsid w:val="003358D8"/>
    <w:rsid w:val="00341C02"/>
    <w:rsid w:val="00347DAA"/>
    <w:rsid w:val="003768E1"/>
    <w:rsid w:val="0038222D"/>
    <w:rsid w:val="00391057"/>
    <w:rsid w:val="00394704"/>
    <w:rsid w:val="003969D5"/>
    <w:rsid w:val="003A5DCB"/>
    <w:rsid w:val="003B33F9"/>
    <w:rsid w:val="003E35CE"/>
    <w:rsid w:val="003F10E8"/>
    <w:rsid w:val="003F1B5C"/>
    <w:rsid w:val="00401D3D"/>
    <w:rsid w:val="00403D82"/>
    <w:rsid w:val="004130F4"/>
    <w:rsid w:val="00421943"/>
    <w:rsid w:val="00442FCD"/>
    <w:rsid w:val="00472B66"/>
    <w:rsid w:val="0048450B"/>
    <w:rsid w:val="004A46A5"/>
    <w:rsid w:val="004A4A92"/>
    <w:rsid w:val="004B4FCE"/>
    <w:rsid w:val="004D0911"/>
    <w:rsid w:val="004D2B23"/>
    <w:rsid w:val="004D7B51"/>
    <w:rsid w:val="004E25B1"/>
    <w:rsid w:val="00500012"/>
    <w:rsid w:val="00510012"/>
    <w:rsid w:val="00524815"/>
    <w:rsid w:val="00533B89"/>
    <w:rsid w:val="00546523"/>
    <w:rsid w:val="005622AA"/>
    <w:rsid w:val="0057354C"/>
    <w:rsid w:val="00573C98"/>
    <w:rsid w:val="00576E46"/>
    <w:rsid w:val="00580C0E"/>
    <w:rsid w:val="00592588"/>
    <w:rsid w:val="005A1CAC"/>
    <w:rsid w:val="005C7AE8"/>
    <w:rsid w:val="005D4AEF"/>
    <w:rsid w:val="005D6B4E"/>
    <w:rsid w:val="00607EE3"/>
    <w:rsid w:val="00612A53"/>
    <w:rsid w:val="00624174"/>
    <w:rsid w:val="00642AD3"/>
    <w:rsid w:val="0066203B"/>
    <w:rsid w:val="00670920"/>
    <w:rsid w:val="00671AFD"/>
    <w:rsid w:val="00681B2C"/>
    <w:rsid w:val="00684215"/>
    <w:rsid w:val="006856F2"/>
    <w:rsid w:val="00697BA1"/>
    <w:rsid w:val="006A67BC"/>
    <w:rsid w:val="006D1A32"/>
    <w:rsid w:val="00722DC4"/>
    <w:rsid w:val="007357ED"/>
    <w:rsid w:val="00747D0C"/>
    <w:rsid w:val="00763546"/>
    <w:rsid w:val="007640BC"/>
    <w:rsid w:val="00785260"/>
    <w:rsid w:val="00785506"/>
    <w:rsid w:val="00793884"/>
    <w:rsid w:val="00794FD7"/>
    <w:rsid w:val="007A53BD"/>
    <w:rsid w:val="007D7B6F"/>
    <w:rsid w:val="00813976"/>
    <w:rsid w:val="0081453B"/>
    <w:rsid w:val="00817194"/>
    <w:rsid w:val="0083208F"/>
    <w:rsid w:val="00846912"/>
    <w:rsid w:val="008552A9"/>
    <w:rsid w:val="008746CE"/>
    <w:rsid w:val="00884D70"/>
    <w:rsid w:val="00884E5F"/>
    <w:rsid w:val="008903D6"/>
    <w:rsid w:val="008A5919"/>
    <w:rsid w:val="008B6812"/>
    <w:rsid w:val="008C54B7"/>
    <w:rsid w:val="008D068B"/>
    <w:rsid w:val="008D7AC0"/>
    <w:rsid w:val="008E5B6B"/>
    <w:rsid w:val="008F0B26"/>
    <w:rsid w:val="00907A62"/>
    <w:rsid w:val="00921CFB"/>
    <w:rsid w:val="00961762"/>
    <w:rsid w:val="00961C29"/>
    <w:rsid w:val="0096271C"/>
    <w:rsid w:val="00970BC7"/>
    <w:rsid w:val="009904D8"/>
    <w:rsid w:val="00992209"/>
    <w:rsid w:val="00996447"/>
    <w:rsid w:val="009A11C1"/>
    <w:rsid w:val="009A2F84"/>
    <w:rsid w:val="009A5AC4"/>
    <w:rsid w:val="009C54EA"/>
    <w:rsid w:val="009D13AF"/>
    <w:rsid w:val="009E5BBC"/>
    <w:rsid w:val="009E66C9"/>
    <w:rsid w:val="009E6C0D"/>
    <w:rsid w:val="00A34125"/>
    <w:rsid w:val="00A36821"/>
    <w:rsid w:val="00A37805"/>
    <w:rsid w:val="00A40854"/>
    <w:rsid w:val="00A53624"/>
    <w:rsid w:val="00A63EB8"/>
    <w:rsid w:val="00A71089"/>
    <w:rsid w:val="00AA4845"/>
    <w:rsid w:val="00AB065F"/>
    <w:rsid w:val="00AB0BB1"/>
    <w:rsid w:val="00AC1F89"/>
    <w:rsid w:val="00AE5CC9"/>
    <w:rsid w:val="00AF05CE"/>
    <w:rsid w:val="00B3372F"/>
    <w:rsid w:val="00B35EC8"/>
    <w:rsid w:val="00B5792A"/>
    <w:rsid w:val="00B63466"/>
    <w:rsid w:val="00B7404B"/>
    <w:rsid w:val="00B7494C"/>
    <w:rsid w:val="00B75F8A"/>
    <w:rsid w:val="00B81430"/>
    <w:rsid w:val="00B86EB1"/>
    <w:rsid w:val="00B924CF"/>
    <w:rsid w:val="00BA1251"/>
    <w:rsid w:val="00BA4611"/>
    <w:rsid w:val="00BB040E"/>
    <w:rsid w:val="00BB3CFD"/>
    <w:rsid w:val="00BB6E3C"/>
    <w:rsid w:val="00BB76D4"/>
    <w:rsid w:val="00BC7313"/>
    <w:rsid w:val="00BC7D3B"/>
    <w:rsid w:val="00C00D33"/>
    <w:rsid w:val="00C03B97"/>
    <w:rsid w:val="00C11C96"/>
    <w:rsid w:val="00C35FF3"/>
    <w:rsid w:val="00C452CE"/>
    <w:rsid w:val="00C5088B"/>
    <w:rsid w:val="00C6171E"/>
    <w:rsid w:val="00C75A53"/>
    <w:rsid w:val="00C80A14"/>
    <w:rsid w:val="00C8263C"/>
    <w:rsid w:val="00C828CF"/>
    <w:rsid w:val="00C86DCD"/>
    <w:rsid w:val="00C97FEB"/>
    <w:rsid w:val="00CA0590"/>
    <w:rsid w:val="00CB28B0"/>
    <w:rsid w:val="00CD0133"/>
    <w:rsid w:val="00CD0A3C"/>
    <w:rsid w:val="00CD2ACD"/>
    <w:rsid w:val="00CD644A"/>
    <w:rsid w:val="00CE3F95"/>
    <w:rsid w:val="00CF50EF"/>
    <w:rsid w:val="00D14C97"/>
    <w:rsid w:val="00D447D4"/>
    <w:rsid w:val="00D62C32"/>
    <w:rsid w:val="00D7056B"/>
    <w:rsid w:val="00D7738A"/>
    <w:rsid w:val="00D85852"/>
    <w:rsid w:val="00D95C15"/>
    <w:rsid w:val="00DA2022"/>
    <w:rsid w:val="00DC16C0"/>
    <w:rsid w:val="00DD60D4"/>
    <w:rsid w:val="00DE0A52"/>
    <w:rsid w:val="00DE1BE2"/>
    <w:rsid w:val="00DF1E11"/>
    <w:rsid w:val="00DF789B"/>
    <w:rsid w:val="00E0644E"/>
    <w:rsid w:val="00E07C13"/>
    <w:rsid w:val="00E160F7"/>
    <w:rsid w:val="00E37C7B"/>
    <w:rsid w:val="00E42F30"/>
    <w:rsid w:val="00E61C92"/>
    <w:rsid w:val="00E61DD9"/>
    <w:rsid w:val="00E64D63"/>
    <w:rsid w:val="00E718F9"/>
    <w:rsid w:val="00E814D9"/>
    <w:rsid w:val="00E8507A"/>
    <w:rsid w:val="00E97935"/>
    <w:rsid w:val="00EA5867"/>
    <w:rsid w:val="00EF4F87"/>
    <w:rsid w:val="00EF7569"/>
    <w:rsid w:val="00F03661"/>
    <w:rsid w:val="00F03797"/>
    <w:rsid w:val="00F10BC3"/>
    <w:rsid w:val="00F23900"/>
    <w:rsid w:val="00F31FC8"/>
    <w:rsid w:val="00F37D51"/>
    <w:rsid w:val="00F42918"/>
    <w:rsid w:val="00F60C27"/>
    <w:rsid w:val="00F60CD5"/>
    <w:rsid w:val="00F65493"/>
    <w:rsid w:val="00F76136"/>
    <w:rsid w:val="00F82C3C"/>
    <w:rsid w:val="00F846CA"/>
    <w:rsid w:val="00F86508"/>
    <w:rsid w:val="00F93250"/>
    <w:rsid w:val="00F95840"/>
    <w:rsid w:val="00F977BE"/>
    <w:rsid w:val="00FB73C9"/>
    <w:rsid w:val="00FC24A0"/>
    <w:rsid w:val="00FC71B4"/>
    <w:rsid w:val="00FD2BB2"/>
    <w:rsid w:val="00FD3379"/>
    <w:rsid w:val="00FE05BD"/>
    <w:rsid w:val="00FE304E"/>
    <w:rsid w:val="00FF03AF"/>
    <w:rsid w:val="00FF0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103190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01161903">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fontTable" Target="fontTable.xml"/><Relationship Id="rId16" Type="http://schemas.openxmlformats.org/officeDocument/2006/relationships/image" Target="media/image7.emf"/><Relationship Id="rId107" Type="http://schemas.openxmlformats.org/officeDocument/2006/relationships/image" Target="media/image98.emf"/><Relationship Id="rId11" Type="http://schemas.openxmlformats.org/officeDocument/2006/relationships/image" Target="media/image2.jpe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5" Type="http://schemas.openxmlformats.org/officeDocument/2006/relationships/settings" Target="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1.jpe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4" Type="http://schemas.microsoft.com/office/2007/relationships/stylesWithEffects" Target="stylesWithEffects.xml"/><Relationship Id="rId9"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B33142-A52F-4693-A74F-6F6ABD2A3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3182</TotalTime>
  <Pages>118</Pages>
  <Words>17841</Words>
  <Characters>101695</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119298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Dominic D LaRoche</cp:lastModifiedBy>
  <cp:revision>22</cp:revision>
  <cp:lastPrinted>2013-09-30T03:50:00Z</cp:lastPrinted>
  <dcterms:created xsi:type="dcterms:W3CDTF">2013-09-27T23:06:00Z</dcterms:created>
  <dcterms:modified xsi:type="dcterms:W3CDTF">2013-09-30T04:15:00Z</dcterms:modified>
</cp:coreProperties>
</file>